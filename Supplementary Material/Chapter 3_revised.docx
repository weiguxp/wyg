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3B489C" w14:textId="77777777" w:rsidR="00487A88" w:rsidRDefault="00487A88" w:rsidP="00487A88">
      <w:pPr>
        <w:pStyle w:val="McGillChapterTitle"/>
        <w:rPr>
          <w:rFonts w:cs="Arial Unicode MS"/>
        </w:rPr>
      </w:pPr>
      <w:bookmarkStart w:id="0" w:name="_Toc402529295"/>
      <w:r w:rsidRPr="00C0292D">
        <w:rPr>
          <w:rFonts w:cs="Arial Unicode MS"/>
        </w:rPr>
        <w:t>Chapter 3: Rapid exchange in related arsenic derivatives.</w:t>
      </w:r>
      <w:bookmarkEnd w:id="0"/>
    </w:p>
    <w:p w14:paraId="085D2EAA" w14:textId="77777777" w:rsidR="00487A88" w:rsidRPr="00487A88" w:rsidRDefault="00487A88" w:rsidP="00487A88">
      <w:pPr>
        <w:pStyle w:val="McGillBodyText"/>
      </w:pPr>
    </w:p>
    <w:p w14:paraId="79D3E6C1" w14:textId="77777777" w:rsidR="00487A88" w:rsidRDefault="00487A88" w:rsidP="00487A88">
      <w:pPr>
        <w:pStyle w:val="TOC1"/>
        <w:rPr>
          <w:rFonts w:asciiTheme="minorHAnsi" w:eastAsiaTheme="minorEastAsia" w:hAnsiTheme="minorHAnsi" w:cstheme="minorBidi"/>
          <w:sz w:val="22"/>
          <w:lang w:val="en-US"/>
        </w:rPr>
      </w:pPr>
      <w:r w:rsidRPr="00BD5589">
        <w:rPr>
          <w:rFonts w:cs="Arial Unicode MS"/>
        </w:rPr>
        <w:t>Chapter 3: Rapid exchange in related arsenic derivatives.</w:t>
      </w:r>
      <w:r>
        <w:tab/>
      </w:r>
      <w:r>
        <w:fldChar w:fldCharType="begin"/>
      </w:r>
      <w:r>
        <w:instrText xml:space="preserve"> PAGEREF _Toc402529295 \h </w:instrText>
      </w:r>
      <w:r>
        <w:fldChar w:fldCharType="separate"/>
      </w:r>
      <w:r>
        <w:t>48</w:t>
      </w:r>
      <w:r>
        <w:fldChar w:fldCharType="end"/>
      </w:r>
    </w:p>
    <w:p w14:paraId="51486064"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rPr>
        <w:t>Chapter 3 Introduction</w:t>
      </w:r>
      <w:r>
        <w:tab/>
      </w:r>
      <w:r>
        <w:fldChar w:fldCharType="begin"/>
      </w:r>
      <w:r>
        <w:instrText xml:space="preserve"> PAGEREF _Toc402529296 \h </w:instrText>
      </w:r>
      <w:r>
        <w:fldChar w:fldCharType="separate"/>
      </w:r>
      <w:r>
        <w:t>48</w:t>
      </w:r>
      <w:r>
        <w:fldChar w:fldCharType="end"/>
      </w:r>
    </w:p>
    <w:p w14:paraId="60A6B3EB" w14:textId="77777777" w:rsidR="00487A88" w:rsidRDefault="00487A88" w:rsidP="00487A88">
      <w:pPr>
        <w:pStyle w:val="TOC3"/>
        <w:rPr>
          <w:rFonts w:asciiTheme="minorHAnsi" w:eastAsiaTheme="minorEastAsia" w:hAnsiTheme="minorHAnsi" w:cstheme="minorBidi"/>
          <w:sz w:val="22"/>
          <w:lang w:val="en-US"/>
        </w:rPr>
      </w:pPr>
      <w:r w:rsidRPr="00BD5589">
        <w:rPr>
          <w:lang w:val="en-US"/>
        </w:rPr>
        <w:t>3.1.3 Synthetic analogues to dimethylarseno cysteine</w:t>
      </w:r>
      <w:r>
        <w:tab/>
      </w:r>
      <w:r>
        <w:fldChar w:fldCharType="begin"/>
      </w:r>
      <w:r>
        <w:instrText xml:space="preserve"> PAGEREF _Toc402529297 \h </w:instrText>
      </w:r>
      <w:r>
        <w:fldChar w:fldCharType="separate"/>
      </w:r>
      <w:r>
        <w:t>49</w:t>
      </w:r>
      <w:r>
        <w:fldChar w:fldCharType="end"/>
      </w:r>
    </w:p>
    <w:p w14:paraId="7651252B" w14:textId="77777777" w:rsidR="00487A88" w:rsidRDefault="00487A88" w:rsidP="00487A88">
      <w:pPr>
        <w:pStyle w:val="TOC3"/>
        <w:rPr>
          <w:rFonts w:asciiTheme="minorHAnsi" w:eastAsiaTheme="minorEastAsia" w:hAnsiTheme="minorHAnsi" w:cstheme="minorBidi"/>
          <w:sz w:val="22"/>
          <w:lang w:val="en-US"/>
        </w:rPr>
      </w:pPr>
      <w:r w:rsidRPr="00BD5589">
        <w:rPr>
          <w:lang w:val="en-US"/>
        </w:rPr>
        <w:t xml:space="preserve">3.1.1 Preparation of </w:t>
      </w:r>
      <w:r>
        <w:t>dimethylarseno-N-acetyl cysteine</w:t>
      </w:r>
      <w:r>
        <w:tab/>
      </w:r>
      <w:r>
        <w:fldChar w:fldCharType="begin"/>
      </w:r>
      <w:r>
        <w:instrText xml:space="preserve"> PAGEREF _Toc402529298 \h </w:instrText>
      </w:r>
      <w:r>
        <w:fldChar w:fldCharType="separate"/>
      </w:r>
      <w:r>
        <w:t>50</w:t>
      </w:r>
      <w:r>
        <w:fldChar w:fldCharType="end"/>
      </w:r>
    </w:p>
    <w:p w14:paraId="220BEAEB"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lang w:val="en-US"/>
        </w:rPr>
        <w:t>3.2 Monomethylated derivatives</w:t>
      </w:r>
      <w:r>
        <w:tab/>
      </w:r>
      <w:r>
        <w:fldChar w:fldCharType="begin"/>
      </w:r>
      <w:r>
        <w:instrText xml:space="preserve"> PAGEREF _Toc402529299 \h </w:instrText>
      </w:r>
      <w:r>
        <w:fldChar w:fldCharType="separate"/>
      </w:r>
      <w:r>
        <w:t>54</w:t>
      </w:r>
      <w:r>
        <w:fldChar w:fldCharType="end"/>
      </w:r>
    </w:p>
    <w:p w14:paraId="3E3FFC6F"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3.2.2 Examining the nature of Monomethyl arsinous acid</w:t>
      </w:r>
      <w:r>
        <w:tab/>
      </w:r>
      <w:r>
        <w:fldChar w:fldCharType="begin"/>
      </w:r>
      <w:r>
        <w:instrText xml:space="preserve"> PAGEREF _Toc402529300 \h </w:instrText>
      </w:r>
      <w:r>
        <w:fldChar w:fldCharType="separate"/>
      </w:r>
      <w:r>
        <w:t>56</w:t>
      </w:r>
      <w:r>
        <w:fldChar w:fldCharType="end"/>
      </w:r>
    </w:p>
    <w:p w14:paraId="37C3F79B"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3.2.3 Interaction of MeAs(OH)</w:t>
      </w:r>
      <w:r w:rsidRPr="00BD5589">
        <w:rPr>
          <w:rFonts w:cs="Arial Unicode MS"/>
          <w:vertAlign w:val="subscript"/>
        </w:rPr>
        <w:t>2</w:t>
      </w:r>
      <w:r w:rsidRPr="00BD5589">
        <w:rPr>
          <w:rFonts w:cs="Arial Unicode MS"/>
        </w:rPr>
        <w:t xml:space="preserve"> with cysteine</w:t>
      </w:r>
      <w:r>
        <w:tab/>
      </w:r>
      <w:r>
        <w:fldChar w:fldCharType="begin"/>
      </w:r>
      <w:r>
        <w:instrText xml:space="preserve"> PAGEREF _Toc402529301 \h </w:instrText>
      </w:r>
      <w:r>
        <w:fldChar w:fldCharType="separate"/>
      </w:r>
      <w:r>
        <w:t>59</w:t>
      </w:r>
      <w:r>
        <w:fldChar w:fldCharType="end"/>
      </w:r>
    </w:p>
    <w:p w14:paraId="73FEC182" w14:textId="77777777" w:rsidR="00487A88" w:rsidRDefault="00487A88" w:rsidP="00487A88">
      <w:pPr>
        <w:pStyle w:val="TOC3"/>
        <w:rPr>
          <w:rFonts w:asciiTheme="minorHAnsi" w:eastAsiaTheme="minorEastAsia" w:hAnsiTheme="minorHAnsi" w:cstheme="minorBidi"/>
          <w:sz w:val="22"/>
          <w:lang w:val="en-US"/>
        </w:rPr>
      </w:pPr>
      <w:r w:rsidRPr="00BD5589">
        <w:rPr>
          <w:rFonts w:cs="Arial Unicode MS"/>
        </w:rPr>
        <w:t>3.2.4 Temperature sensitivity of the methyl peak</w:t>
      </w:r>
      <w:r>
        <w:tab/>
      </w:r>
      <w:r>
        <w:fldChar w:fldCharType="begin"/>
      </w:r>
      <w:r>
        <w:instrText xml:space="preserve"> PAGEREF _Toc402529302 \h </w:instrText>
      </w:r>
      <w:r>
        <w:fldChar w:fldCharType="separate"/>
      </w:r>
      <w:r>
        <w:t>61</w:t>
      </w:r>
      <w:r>
        <w:fldChar w:fldCharType="end"/>
      </w:r>
    </w:p>
    <w:p w14:paraId="0F528E04" w14:textId="77777777" w:rsidR="00487A88" w:rsidRDefault="00487A88" w:rsidP="00487A88">
      <w:pPr>
        <w:pStyle w:val="TOC2"/>
        <w:rPr>
          <w:rFonts w:asciiTheme="minorHAnsi" w:eastAsiaTheme="minorEastAsia" w:hAnsiTheme="minorHAnsi" w:cstheme="minorBidi"/>
          <w:sz w:val="22"/>
          <w:lang w:val="en-US"/>
        </w:rPr>
      </w:pPr>
      <w:r w:rsidRPr="00BD5589">
        <w:rPr>
          <w:rFonts w:cs="Arial Unicode MS"/>
        </w:rPr>
        <w:t>3.3 Summary</w:t>
      </w:r>
      <w:r>
        <w:tab/>
      </w:r>
      <w:r>
        <w:fldChar w:fldCharType="begin"/>
      </w:r>
      <w:r>
        <w:instrText xml:space="preserve"> PAGEREF _Toc402529303 \h </w:instrText>
      </w:r>
      <w:r>
        <w:fldChar w:fldCharType="separate"/>
      </w:r>
      <w:r>
        <w:t>62</w:t>
      </w:r>
      <w:r>
        <w:fldChar w:fldCharType="end"/>
      </w:r>
    </w:p>
    <w:p w14:paraId="6D1EF79B" w14:textId="77777777" w:rsidR="00487A88" w:rsidRPr="00C0292D" w:rsidRDefault="00487A88" w:rsidP="00487A88">
      <w:pPr>
        <w:pStyle w:val="McGillBodyText"/>
        <w:rPr>
          <w:rFonts w:cs="Arial Unicode MS"/>
        </w:rPr>
      </w:pPr>
    </w:p>
    <w:p w14:paraId="580DF270" w14:textId="77777777" w:rsidR="00487A88" w:rsidRDefault="00487A88" w:rsidP="00487A88">
      <w:pPr>
        <w:pStyle w:val="McGillBodyText"/>
        <w:rPr>
          <w:rFonts w:cs="Arial Unicode MS"/>
        </w:rPr>
      </w:pPr>
    </w:p>
    <w:p w14:paraId="2A1A99B7" w14:textId="77777777" w:rsidR="00487A88" w:rsidRPr="00C0292D" w:rsidRDefault="00487A88" w:rsidP="00487A88">
      <w:pPr>
        <w:pStyle w:val="McGillFirstLevelSubheading"/>
        <w:jc w:val="both"/>
        <w:rPr>
          <w:rFonts w:cs="Arial Unicode MS"/>
        </w:rPr>
      </w:pPr>
      <w:bookmarkStart w:id="1" w:name="_Toc402529296"/>
      <w:r>
        <w:rPr>
          <w:rFonts w:cs="Arial Unicode MS"/>
        </w:rPr>
        <w:t>Chapter 3 Introduction</w:t>
      </w:r>
      <w:bookmarkEnd w:id="1"/>
      <w:r>
        <w:rPr>
          <w:rFonts w:cs="Arial Unicode MS"/>
        </w:rPr>
        <w:t xml:space="preserve"> </w:t>
      </w:r>
    </w:p>
    <w:p w14:paraId="5987D1F4" w14:textId="003323BA" w:rsidR="00487A88" w:rsidRDefault="00487A88" w:rsidP="00487A88">
      <w:pPr>
        <w:spacing w:line="360" w:lineRule="auto"/>
        <w:ind w:firstLine="720"/>
        <w:jc w:val="both"/>
        <w:rPr>
          <w:rFonts w:cs="Arial Unicode MS"/>
        </w:rPr>
      </w:pPr>
      <w:r w:rsidRPr="00C0292D">
        <w:rPr>
          <w:rFonts w:cs="Arial Unicode MS"/>
        </w:rPr>
        <w:t xml:space="preserve">In Chapter 2 </w:t>
      </w:r>
      <w:r w:rsidR="002C0E7F">
        <w:rPr>
          <w:rFonts w:cs="Arial Unicode MS"/>
        </w:rPr>
        <w:t>I</w:t>
      </w:r>
      <w:r w:rsidR="002C0E7F" w:rsidRPr="00C0292D">
        <w:rPr>
          <w:rFonts w:cs="Arial Unicode MS"/>
        </w:rPr>
        <w:t xml:space="preserve"> </w:t>
      </w:r>
      <w:r w:rsidRPr="00C0292D">
        <w:rPr>
          <w:rFonts w:cs="Arial Unicode MS"/>
        </w:rPr>
        <w:t xml:space="preserve">showed that facile dimethylarsenic </w:t>
      </w:r>
      <w:r>
        <w:rPr>
          <w:rFonts w:cs="Arial Unicode MS"/>
        </w:rPr>
        <w:t xml:space="preserve">exchange </w:t>
      </w:r>
      <w:r w:rsidR="00BD15CA">
        <w:rPr>
          <w:rFonts w:cs="Arial Unicode MS"/>
        </w:rPr>
        <w:t>occurs</w:t>
      </w:r>
      <w:r>
        <w:rPr>
          <w:rFonts w:cs="Arial Unicode MS"/>
        </w:rPr>
        <w:t xml:space="preserve"> in the dimethylarsenic addu</w:t>
      </w:r>
      <w:r w:rsidR="00AC14AE">
        <w:rPr>
          <w:rFonts w:cs="Arial Unicode MS"/>
        </w:rPr>
        <w:t>cts of cysteine and glutathione</w:t>
      </w:r>
      <w:r>
        <w:rPr>
          <w:rFonts w:cs="Arial Unicode MS"/>
        </w:rPr>
        <w:t xml:space="preserve">. </w:t>
      </w:r>
      <w:r w:rsidR="00AC14AE">
        <w:rPr>
          <w:rFonts w:cs="Arial Unicode MS" w:hint="eastAsia"/>
          <w:lang w:eastAsia="zh-CN"/>
        </w:rPr>
        <w:t>One</w:t>
      </w:r>
      <w:r w:rsidR="00AC14AE">
        <w:rPr>
          <w:rFonts w:cs="Arial Unicode MS"/>
          <w:lang w:val="en-US"/>
        </w:rPr>
        <w:t xml:space="preserve"> of the </w:t>
      </w:r>
      <w:r>
        <w:rPr>
          <w:rFonts w:cs="Arial Unicode MS"/>
        </w:rPr>
        <w:t xml:space="preserve">proposed mechanisms </w:t>
      </w:r>
      <w:r w:rsidR="00AC14AE">
        <w:rPr>
          <w:rFonts w:cs="Arial Unicode MS"/>
        </w:rPr>
        <w:t xml:space="preserve">involves the </w:t>
      </w:r>
      <w:r w:rsidR="00AC14AE">
        <w:rPr>
          <w:rFonts w:cs="Arial Unicode MS"/>
        </w:rPr>
        <w:t xml:space="preserve">intramolecular </w:t>
      </w:r>
      <w:r w:rsidR="00AC14AE" w:rsidRPr="00C0292D">
        <w:rPr>
          <w:rFonts w:cs="Arial Unicode MS"/>
        </w:rPr>
        <w:t xml:space="preserve">nucleophilic attack </w:t>
      </w:r>
      <w:r w:rsidR="00AC14AE">
        <w:rPr>
          <w:rFonts w:cs="Arial Unicode MS"/>
        </w:rPr>
        <w:t xml:space="preserve">of the amine on the arsenic which leads to a </w:t>
      </w:r>
      <w:r w:rsidR="00AC14AE" w:rsidRPr="00C0292D">
        <w:rPr>
          <w:rFonts w:cs="Arial Unicode MS"/>
        </w:rPr>
        <w:t xml:space="preserve">5 membered </w:t>
      </w:r>
      <w:r w:rsidR="00134942" w:rsidRPr="00C0292D">
        <w:rPr>
          <w:rFonts w:cs="Arial Unicode MS"/>
        </w:rPr>
        <w:t>ring</w:t>
      </w:r>
      <w:r w:rsidR="00134942">
        <w:rPr>
          <w:rFonts w:cs="Arial Unicode MS"/>
        </w:rPr>
        <w:t xml:space="preserve"> as</w:t>
      </w:r>
      <w:r w:rsidR="00AC14AE">
        <w:rPr>
          <w:rFonts w:cs="Arial Unicode MS"/>
        </w:rPr>
        <w:t xml:space="preserve"> outlined in Fig 14. </w:t>
      </w:r>
    </w:p>
    <w:commentRangeStart w:id="2"/>
    <w:p w14:paraId="4A8E5AA0" w14:textId="77777777" w:rsidR="00487A88" w:rsidRPr="00C0292D" w:rsidRDefault="00487A88" w:rsidP="00487A88">
      <w:pPr>
        <w:spacing w:line="360" w:lineRule="auto"/>
        <w:ind w:firstLine="720"/>
        <w:jc w:val="center"/>
        <w:rPr>
          <w:rFonts w:cs="Arial Unicode MS"/>
          <w:lang w:val="en-US"/>
        </w:rPr>
      </w:pPr>
      <w:r w:rsidRPr="00C0292D">
        <w:rPr>
          <w:rFonts w:cs="Arial Unicode MS"/>
          <w:lang w:val="en-US"/>
        </w:rPr>
        <w:object w:dxaOrig="7159" w:dyaOrig="1896" w14:anchorId="12255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5pt;height:57.75pt" o:ole="">
            <v:imagedata r:id="rId5" o:title=""/>
          </v:shape>
          <o:OLEObject Type="Embed" ProgID="ChemDraw.Document.6.0" ShapeID="_x0000_i1025" DrawAspect="Content" ObjectID="_1477135225" r:id="rId6"/>
        </w:object>
      </w:r>
      <w:commentRangeEnd w:id="2"/>
      <w:r w:rsidR="002C0E7F">
        <w:rPr>
          <w:rStyle w:val="CommentReference"/>
          <w:rFonts w:ascii="Calibri" w:eastAsia="宋体" w:hAnsi="Calibri"/>
        </w:rPr>
        <w:commentReference w:id="2"/>
      </w:r>
    </w:p>
    <w:p w14:paraId="523795EC" w14:textId="0930CF25" w:rsidR="00487A88" w:rsidRPr="00C0292D" w:rsidRDefault="00487A88" w:rsidP="00487A88">
      <w:pPr>
        <w:pStyle w:val="McGillFigureCaption"/>
        <w:jc w:val="both"/>
        <w:rPr>
          <w:rFonts w:cs="Arial Unicode MS"/>
          <w:b/>
        </w:rPr>
      </w:pPr>
      <w:bookmarkStart w:id="3" w:name="_Toc402272450"/>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14</w:t>
      </w:r>
      <w:r w:rsidRPr="00C0292D">
        <w:rPr>
          <w:rFonts w:cs="Arial Unicode MS"/>
          <w:b/>
        </w:rPr>
        <w:fldChar w:fldCharType="end"/>
      </w:r>
      <w:r w:rsidR="00134942">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 on </w:t>
      </w:r>
      <w:r w:rsidRPr="00C0292D">
        <w:rPr>
          <w:rFonts w:cs="Arial Unicode MS"/>
          <w:b/>
          <w:vertAlign w:val="superscript"/>
        </w:rPr>
        <w:t>1</w:t>
      </w:r>
      <w:r w:rsidRPr="00C0292D">
        <w:rPr>
          <w:rFonts w:cs="Arial Unicode MS"/>
          <w:b/>
        </w:rPr>
        <w:t>H NMR.</w:t>
      </w:r>
      <w:bookmarkEnd w:id="3"/>
    </w:p>
    <w:p w14:paraId="397F6ADB" w14:textId="44EE507D" w:rsidR="00487A88" w:rsidRPr="0071455A" w:rsidRDefault="002C0E7F" w:rsidP="00134942">
      <w:pPr>
        <w:spacing w:line="360" w:lineRule="auto"/>
        <w:ind w:firstLine="720"/>
        <w:jc w:val="both"/>
        <w:rPr>
          <w:rFonts w:cs="Arial Unicode MS"/>
        </w:rPr>
      </w:pPr>
      <w:r>
        <w:rPr>
          <w:rFonts w:cs="Arial Unicode MS"/>
        </w:rPr>
        <w:t xml:space="preserve">Fluxional dynamics of the methyl by Berry </w:t>
      </w:r>
      <w:proofErr w:type="spellStart"/>
      <w:r>
        <w:rPr>
          <w:rFonts w:cs="Arial Unicode MS"/>
        </w:rPr>
        <w:t>pseudorotation</w:t>
      </w:r>
      <w:proofErr w:type="spellEnd"/>
      <w:r>
        <w:rPr>
          <w:rFonts w:cs="Arial Unicode MS"/>
        </w:rPr>
        <w:t xml:space="preserve"> for example, would exchange the methyl sites and lead to NMR signal coalescence.  </w:t>
      </w:r>
      <w:r w:rsidR="00487A88">
        <w:rPr>
          <w:rFonts w:cs="Arial Unicode MS"/>
        </w:rPr>
        <w:t xml:space="preserve">If this </w:t>
      </w:r>
      <w:r w:rsidR="00CD7AED">
        <w:rPr>
          <w:rFonts w:cs="Arial Unicode MS"/>
        </w:rPr>
        <w:t>is</w:t>
      </w:r>
      <w:r w:rsidR="00487A88">
        <w:rPr>
          <w:rFonts w:cs="Arial Unicode MS"/>
        </w:rPr>
        <w:t xml:space="preserve"> </w:t>
      </w:r>
      <w:r w:rsidR="00487A88">
        <w:rPr>
          <w:rFonts w:cs="Arial Unicode MS"/>
        </w:rPr>
        <w:lastRenderedPageBreak/>
        <w:t xml:space="preserve">the case, chemical substitution of electron withdrawing or donation substituents on the nitrogen would cause changes in the rate of reaction. </w:t>
      </w:r>
    </w:p>
    <w:p w14:paraId="68333184" w14:textId="0FEC2788" w:rsidR="00487A88" w:rsidRDefault="00487A88" w:rsidP="00487A88">
      <w:pPr>
        <w:spacing w:line="360" w:lineRule="auto"/>
        <w:ind w:firstLine="720"/>
        <w:jc w:val="both"/>
        <w:rPr>
          <w:rFonts w:cs="Arial Unicode MS"/>
          <w:lang w:val="en-US"/>
        </w:rPr>
      </w:pPr>
      <w:r>
        <w:rPr>
          <w:rFonts w:cs="Arial Unicode MS"/>
          <w:lang w:val="en-US"/>
        </w:rPr>
        <w:t xml:space="preserve">Dimethyl </w:t>
      </w:r>
      <w:proofErr w:type="spellStart"/>
      <w:r>
        <w:rPr>
          <w:rFonts w:cs="Arial Unicode MS"/>
          <w:lang w:val="en-US"/>
        </w:rPr>
        <w:t>arseno</w:t>
      </w:r>
      <w:proofErr w:type="spellEnd"/>
      <w:r>
        <w:rPr>
          <w:rFonts w:cs="Arial Unicode MS"/>
          <w:lang w:val="en-US"/>
        </w:rPr>
        <w:t xml:space="preserve"> species </w:t>
      </w:r>
      <w:r w:rsidR="002C0E7F">
        <w:rPr>
          <w:rFonts w:cs="Arial Unicode MS"/>
          <w:lang w:val="en-US"/>
        </w:rPr>
        <w:t>are</w:t>
      </w:r>
      <w:r w:rsidR="00BC07DA">
        <w:rPr>
          <w:rFonts w:cs="Arial Unicode MS"/>
          <w:lang w:val="en-US"/>
        </w:rPr>
        <w:t xml:space="preserve"> </w:t>
      </w:r>
      <w:proofErr w:type="spellStart"/>
      <w:r>
        <w:rPr>
          <w:rFonts w:cs="Arial Unicode MS"/>
          <w:lang w:val="en-US"/>
        </w:rPr>
        <w:t>demethylated</w:t>
      </w:r>
      <w:proofErr w:type="spellEnd"/>
      <w:r>
        <w:rPr>
          <w:rFonts w:cs="Arial Unicode MS"/>
          <w:lang w:val="en-US"/>
        </w:rPr>
        <w:t xml:space="preserve"> in the body as outlined in section 1.1.1. The </w:t>
      </w:r>
      <w:proofErr w:type="spellStart"/>
      <w:r>
        <w:rPr>
          <w:rFonts w:cs="Arial Unicode MS"/>
          <w:lang w:val="en-US"/>
        </w:rPr>
        <w:t>monomethylated</w:t>
      </w:r>
      <w:proofErr w:type="spellEnd"/>
      <w:r>
        <w:rPr>
          <w:rFonts w:cs="Arial Unicode MS"/>
          <w:lang w:val="en-US"/>
        </w:rPr>
        <w:t xml:space="preserve"> species is not only biologically relevant, but might interact in a similar way to the </w:t>
      </w:r>
      <w:proofErr w:type="spellStart"/>
      <w:r>
        <w:rPr>
          <w:rFonts w:cs="Arial Unicode MS"/>
          <w:lang w:val="en-US"/>
        </w:rPr>
        <w:t>demethylated</w:t>
      </w:r>
      <w:proofErr w:type="spellEnd"/>
      <w:r>
        <w:rPr>
          <w:rFonts w:cs="Arial Unicode MS"/>
          <w:lang w:val="en-US"/>
        </w:rPr>
        <w:t xml:space="preserve"> species. In section 3.2.1, </w:t>
      </w:r>
      <w:proofErr w:type="spellStart"/>
      <w:r>
        <w:rPr>
          <w:rFonts w:cs="Arial Unicode MS"/>
          <w:lang w:val="en-US"/>
        </w:rPr>
        <w:t>monomethylated</w:t>
      </w:r>
      <w:proofErr w:type="spellEnd"/>
      <w:r>
        <w:rPr>
          <w:rFonts w:cs="Arial Unicode MS"/>
          <w:lang w:val="en-US"/>
        </w:rPr>
        <w:t xml:space="preserve"> species was synthesized and its interaction with cysteine in solution was investigated. </w:t>
      </w:r>
    </w:p>
    <w:p w14:paraId="0EFF8C9E" w14:textId="77777777" w:rsidR="00487A88" w:rsidRPr="008A708E" w:rsidRDefault="00487A88" w:rsidP="00487A88">
      <w:pPr>
        <w:pStyle w:val="McGillBodyText"/>
      </w:pPr>
    </w:p>
    <w:p w14:paraId="7CC23FF1" w14:textId="3944653A" w:rsidR="00487A88" w:rsidRPr="00ED1F07" w:rsidRDefault="00487A88" w:rsidP="00487A88">
      <w:pPr>
        <w:pStyle w:val="McGillSecondLevelSubheading"/>
        <w:rPr>
          <w:lang w:val="en-US"/>
        </w:rPr>
      </w:pPr>
      <w:bookmarkStart w:id="4" w:name="_Toc402529297"/>
      <w:r>
        <w:rPr>
          <w:lang w:val="en-US"/>
        </w:rPr>
        <w:t xml:space="preserve">3.1 Synthetic analogues </w:t>
      </w:r>
      <w:r w:rsidR="00BC07DA">
        <w:rPr>
          <w:lang w:val="en-US"/>
        </w:rPr>
        <w:t xml:space="preserve">to </w:t>
      </w:r>
      <w:proofErr w:type="spellStart"/>
      <w:r w:rsidR="00BC07DA">
        <w:rPr>
          <w:lang w:val="en-US"/>
        </w:rPr>
        <w:t>dimethylarseno</w:t>
      </w:r>
      <w:r>
        <w:rPr>
          <w:lang w:val="en-US"/>
        </w:rPr>
        <w:t>cysteine</w:t>
      </w:r>
      <w:bookmarkEnd w:id="4"/>
      <w:proofErr w:type="spellEnd"/>
    </w:p>
    <w:p w14:paraId="431C09BF" w14:textId="77777777" w:rsidR="00487A88" w:rsidRDefault="00487A88" w:rsidP="00487A88">
      <w:pPr>
        <w:spacing w:line="360" w:lineRule="auto"/>
        <w:ind w:firstLine="720"/>
        <w:jc w:val="both"/>
        <w:rPr>
          <w:rFonts w:cs="Arial Unicode MS"/>
        </w:rPr>
      </w:pPr>
      <w:r>
        <w:rPr>
          <w:rFonts w:cs="Arial Unicode MS"/>
        </w:rPr>
        <w:t xml:space="preserve">One of the mechanisms proposed for the exchange of the methyl peaks in aqueous dimethyl </w:t>
      </w:r>
      <w:proofErr w:type="spellStart"/>
      <w:r>
        <w:rPr>
          <w:rFonts w:cs="Arial Unicode MS"/>
        </w:rPr>
        <w:t>arseno</w:t>
      </w:r>
      <w:proofErr w:type="spellEnd"/>
      <w:r>
        <w:rPr>
          <w:rFonts w:cs="Arial Unicode MS"/>
        </w:rPr>
        <w:t xml:space="preserve"> cysteine involves the formation an intermediate chelated 5 ringed species. The method of chemical substitution was chosen to validate this mechanism</w:t>
      </w:r>
      <w:r w:rsidRPr="00C0292D">
        <w:rPr>
          <w:rFonts w:cs="Arial Unicode MS"/>
        </w:rPr>
        <w:t xml:space="preserve">. </w:t>
      </w:r>
    </w:p>
    <w:p w14:paraId="25AEAE58" w14:textId="77777777" w:rsidR="00487A88" w:rsidRDefault="00487A88" w:rsidP="00487A88">
      <w:pPr>
        <w:spacing w:line="360" w:lineRule="auto"/>
        <w:ind w:firstLine="720"/>
        <w:jc w:val="both"/>
      </w:pPr>
      <w:r>
        <w:object w:dxaOrig="8913" w:dyaOrig="4900" w14:anchorId="3E0D7C73">
          <v:shape id="_x0000_i1026" type="#_x0000_t75" style="width:386.8pt;height:211.8pt" o:ole="">
            <v:imagedata r:id="rId9" o:title=""/>
          </v:shape>
          <o:OLEObject Type="Embed" ProgID="ChemDraw.Document.6.0" ShapeID="_x0000_i1026" DrawAspect="Content" ObjectID="_1477135226" r:id="rId10"/>
        </w:object>
      </w:r>
    </w:p>
    <w:p w14:paraId="39632429" w14:textId="58509F59" w:rsidR="00487A88" w:rsidRPr="00E9451C" w:rsidRDefault="00487A88" w:rsidP="00487A88">
      <w:pPr>
        <w:spacing w:line="360" w:lineRule="auto"/>
        <w:ind w:firstLine="720"/>
        <w:jc w:val="center"/>
        <w:rPr>
          <w:rFonts w:cs="Arial Unicode MS"/>
          <w:b/>
        </w:rPr>
      </w:pPr>
      <w:r w:rsidRPr="00E9451C">
        <w:rPr>
          <w:b/>
        </w:rPr>
        <w:lastRenderedPageBreak/>
        <w:t xml:space="preserve">Figure 15, proposed derivatives of </w:t>
      </w:r>
      <w:proofErr w:type="spellStart"/>
      <w:r w:rsidRPr="00E9451C">
        <w:rPr>
          <w:b/>
        </w:rPr>
        <w:t>dimethylarsenocysteine</w:t>
      </w:r>
      <w:proofErr w:type="spellEnd"/>
      <w:r w:rsidRPr="00E9451C">
        <w:rPr>
          <w:b/>
        </w:rPr>
        <w:t>.</w:t>
      </w:r>
    </w:p>
    <w:p w14:paraId="2B6F0998" w14:textId="4B0195DB" w:rsidR="00487A88" w:rsidRDefault="00487A88" w:rsidP="00487A88">
      <w:pPr>
        <w:spacing w:line="360" w:lineRule="auto"/>
        <w:ind w:firstLine="720"/>
        <w:jc w:val="both"/>
        <w:rPr>
          <w:rFonts w:cs="Arial Unicode MS"/>
        </w:rPr>
      </w:pPr>
      <w:r>
        <w:rPr>
          <w:rFonts w:cs="Arial Unicode MS"/>
        </w:rPr>
        <w:t>The first synthesis target wa</w:t>
      </w:r>
      <w:r w:rsidRPr="00C0292D">
        <w:rPr>
          <w:rFonts w:cs="Arial Unicode MS"/>
        </w:rPr>
        <w:t xml:space="preserve">s </w:t>
      </w:r>
      <w:proofErr w:type="spellStart"/>
      <w:r w:rsidRPr="00C0292D">
        <w:rPr>
          <w:rFonts w:cs="Arial Unicode MS"/>
        </w:rPr>
        <w:t>dimethylarseno</w:t>
      </w:r>
      <w:proofErr w:type="spellEnd"/>
      <w:r w:rsidRPr="00C0292D">
        <w:rPr>
          <w:rFonts w:cs="Arial Unicode MS"/>
        </w:rPr>
        <w:t>-N-acetyl cysteine</w:t>
      </w:r>
      <w:r>
        <w:rPr>
          <w:rFonts w:cs="Arial Unicode MS"/>
        </w:rPr>
        <w:t xml:space="preserve"> (DMNAC)</w:t>
      </w:r>
      <w:r w:rsidRPr="00C0292D">
        <w:rPr>
          <w:rFonts w:cs="Arial Unicode MS"/>
          <w:i/>
        </w:rPr>
        <w:t xml:space="preserve"> </w:t>
      </w:r>
      <w:r w:rsidRPr="00C0292D">
        <w:rPr>
          <w:rFonts w:cs="Arial Unicode MS"/>
        </w:rPr>
        <w:t xml:space="preserve">where the nitrogen is </w:t>
      </w:r>
      <w:r w:rsidR="002C0E7F">
        <w:rPr>
          <w:rFonts w:cs="Arial Unicode MS"/>
        </w:rPr>
        <w:t>acetylate</w:t>
      </w:r>
      <w:r w:rsidRPr="00C0292D">
        <w:rPr>
          <w:rFonts w:cs="Arial Unicode MS"/>
        </w:rPr>
        <w:t>, thus</w:t>
      </w:r>
      <w:r w:rsidR="002C0E7F">
        <w:rPr>
          <w:rFonts w:cs="Arial Unicode MS"/>
        </w:rPr>
        <w:t xml:space="preserve"> </w:t>
      </w:r>
      <w:r w:rsidR="00BD15CA">
        <w:rPr>
          <w:rFonts w:cs="Arial Unicode MS"/>
        </w:rPr>
        <w:t xml:space="preserve">delocalizing </w:t>
      </w:r>
      <w:r w:rsidR="00BD15CA" w:rsidRPr="00C0292D">
        <w:rPr>
          <w:rFonts w:cs="Arial Unicode MS"/>
        </w:rPr>
        <w:t>its</w:t>
      </w:r>
      <w:r w:rsidRPr="00C0292D">
        <w:rPr>
          <w:rFonts w:cs="Arial Unicode MS"/>
        </w:rPr>
        <w:t xml:space="preserve"> lone pairs and preventing it from </w:t>
      </w:r>
      <w:proofErr w:type="spellStart"/>
      <w:r w:rsidRPr="00C0292D">
        <w:rPr>
          <w:rFonts w:cs="Arial Unicode MS"/>
        </w:rPr>
        <w:t>nucleophillically</w:t>
      </w:r>
      <w:proofErr w:type="spellEnd"/>
      <w:r w:rsidRPr="00C0292D">
        <w:rPr>
          <w:rFonts w:cs="Arial Unicode MS"/>
        </w:rPr>
        <w:t xml:space="preserve"> attacking </w:t>
      </w:r>
      <w:r>
        <w:rPr>
          <w:rFonts w:cs="Arial Unicode MS"/>
        </w:rPr>
        <w:t xml:space="preserve">the arsenic. If the formation of the 5 membered species is responsible for the observed </w:t>
      </w:r>
      <w:r w:rsidR="002C0E7F">
        <w:rPr>
          <w:rFonts w:cs="Arial Unicode MS"/>
        </w:rPr>
        <w:t xml:space="preserve">rapid methyl </w:t>
      </w:r>
      <w:r w:rsidR="003A0DFE">
        <w:rPr>
          <w:rFonts w:cs="Arial Unicode MS"/>
        </w:rPr>
        <w:t>exchange,</w:t>
      </w:r>
      <w:r>
        <w:rPr>
          <w:rFonts w:cs="Arial Unicode MS"/>
        </w:rPr>
        <w:t xml:space="preserve"> the N-acetyl cysteine derivative is not expected to exhibit coalescing methyl peaks. </w:t>
      </w:r>
    </w:p>
    <w:p w14:paraId="5DCFD7BF" w14:textId="64BEBAB9" w:rsidR="00487A88" w:rsidRDefault="00487A88" w:rsidP="00487A88">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proofErr w:type="spellStart"/>
      <w:r w:rsidRPr="00C0292D">
        <w:rPr>
          <w:rFonts w:cs="Arial Unicode MS"/>
        </w:rPr>
        <w:t>dimethylarseno</w:t>
      </w:r>
      <w:proofErr w:type="spellEnd"/>
      <w:r w:rsidRPr="00C0292D">
        <w:rPr>
          <w:rFonts w:cs="Arial Unicode MS"/>
        </w:rPr>
        <w:t>-p</w:t>
      </w:r>
      <w:proofErr w:type="spellStart"/>
      <w:r w:rsidRPr="00C0292D">
        <w:rPr>
          <w:rFonts w:cs="Arial Unicode MS"/>
          <w:lang w:val="en-US"/>
        </w:rPr>
        <w:t>enicillamine</w:t>
      </w:r>
      <w:proofErr w:type="spellEnd"/>
      <w:r w:rsidR="00271AAF">
        <w:rPr>
          <w:rFonts w:cs="Arial Unicode MS"/>
          <w:lang w:val="en-US"/>
        </w:rPr>
        <w:t xml:space="preserve"> (DMPEN)</w:t>
      </w:r>
      <w:r w:rsidRPr="00C0292D">
        <w:rPr>
          <w:rFonts w:cs="Arial Unicode MS"/>
          <w:lang w:val="en-US"/>
        </w:rPr>
        <w:t xml:space="preserve"> which contains </w:t>
      </w:r>
      <w:r w:rsidR="00BC07DA" w:rsidRPr="00C0292D">
        <w:rPr>
          <w:rFonts w:cs="Arial Unicode MS"/>
          <w:lang w:val="en-US"/>
        </w:rPr>
        <w:t>penicillamine</w:t>
      </w:r>
      <w:r w:rsidRPr="00C0292D">
        <w:rPr>
          <w:rFonts w:cs="Arial Unicode MS"/>
          <w:lang w:val="en-US"/>
        </w:rPr>
        <w:t xml:space="preserve">, a cysteine derivative which contains two additional methyls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099497D3" w14:textId="040E2E1E" w:rsidR="00487A88" w:rsidRPr="00237388" w:rsidRDefault="00487A88" w:rsidP="00487A88">
      <w:pPr>
        <w:pStyle w:val="McGillSecondLevelSubheading"/>
        <w:rPr>
          <w:lang w:val="en-US"/>
        </w:rPr>
      </w:pPr>
      <w:bookmarkStart w:id="5" w:name="_Toc402529298"/>
      <w:r>
        <w:rPr>
          <w:lang w:val="en-US"/>
        </w:rPr>
        <w:t xml:space="preserve">3.1.1 </w:t>
      </w:r>
      <w:r w:rsidRPr="00C0292D">
        <w:rPr>
          <w:lang w:val="en-US"/>
        </w:rPr>
        <w:t xml:space="preserve">Preparation of </w:t>
      </w:r>
      <w:proofErr w:type="spellStart"/>
      <w:r w:rsidRPr="00C0292D">
        <w:t>dimethylarseno</w:t>
      </w:r>
      <w:proofErr w:type="spellEnd"/>
      <w:r w:rsidRPr="00C0292D">
        <w:t>-N-acetyl cysteine</w:t>
      </w:r>
      <w:bookmarkEnd w:id="5"/>
      <w:r w:rsidR="00271AAF">
        <w:t xml:space="preserve"> (DMNAC)</w:t>
      </w:r>
    </w:p>
    <w:p w14:paraId="24914089" w14:textId="75858C10" w:rsidR="00487A88" w:rsidRPr="003A6BB9" w:rsidRDefault="00487A88" w:rsidP="00487A88">
      <w:pPr>
        <w:pStyle w:val="McGillBodyText"/>
        <w:jc w:val="both"/>
        <w:rPr>
          <w:lang w:val="en-US"/>
        </w:rPr>
      </w:pPr>
      <w:r>
        <w:rPr>
          <w:lang w:val="en-US"/>
        </w:rPr>
        <w:tab/>
      </w:r>
      <w:r w:rsidR="00271AAF">
        <w:rPr>
          <w:lang w:val="en-US"/>
        </w:rPr>
        <w:t>DMNAC</w:t>
      </w:r>
      <w:r>
        <w:rPr>
          <w:lang w:val="en-US"/>
        </w:rPr>
        <w:t xml:space="preserve"> is a new species that has not been previous synthesized. A synthetic procedure was adopted from the synthesis of </w:t>
      </w:r>
      <w:proofErr w:type="spellStart"/>
      <w:r>
        <w:rPr>
          <w:lang w:val="en-US"/>
        </w:rPr>
        <w:t>dimethylarseno</w:t>
      </w:r>
      <w:proofErr w:type="spellEnd"/>
      <w:r>
        <w:rPr>
          <w:lang w:val="en-US"/>
        </w:rPr>
        <w:t>-cysteine involving the reduction of cacodylic acid the by N-</w:t>
      </w:r>
      <w:proofErr w:type="spellStart"/>
      <w:r>
        <w:rPr>
          <w:lang w:val="en-US"/>
        </w:rPr>
        <w:t>acytl</w:t>
      </w:r>
      <w:proofErr w:type="spellEnd"/>
      <w:r>
        <w:rPr>
          <w:lang w:val="en-US"/>
        </w:rPr>
        <w:t xml:space="preserve"> cysteine. A proof of concept for the reaction was done by adding 5 equivalents of N-ac</w:t>
      </w:r>
      <w:r w:rsidR="002C0E7F">
        <w:rPr>
          <w:lang w:val="en-US"/>
        </w:rPr>
        <w:t>et</w:t>
      </w:r>
      <w:r>
        <w:rPr>
          <w:lang w:val="en-US"/>
        </w:rPr>
        <w: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w:t>
      </w:r>
      <w:r>
        <w:rPr>
          <w:lang w:val="en-US"/>
        </w:rPr>
        <w:lastRenderedPageBreak/>
        <w:t xml:space="preserve">Over this time </w:t>
      </w:r>
      <w:r w:rsidR="002C0E7F">
        <w:rPr>
          <w:lang w:val="en-US"/>
        </w:rPr>
        <w:t xml:space="preserve">the cacodylic acid peak at 1.15 ppm </w:t>
      </w:r>
      <w:ins w:id="6" w:author="wei gu" w:date="2014-11-04T14:49:00Z">
        <w:r w:rsidR="00BD15CA">
          <w:rPr>
            <w:lang w:val="en-US"/>
          </w:rPr>
          <w:t xml:space="preserve">disappears </w:t>
        </w:r>
      </w:ins>
      <w:del w:id="7" w:author="wei gu" w:date="2014-11-04T14:49:00Z">
        <w:r w:rsidDel="00BD15CA">
          <w:rPr>
            <w:lang w:val="en-US"/>
          </w:rPr>
          <w:delText xml:space="preserve">  a</w:delText>
        </w:r>
      </w:del>
      <w:r w:rsidR="00BD15CA">
        <w:rPr>
          <w:lang w:val="en-US"/>
        </w:rPr>
        <w:t>and a</w:t>
      </w:r>
      <w:r>
        <w:rPr>
          <w:lang w:val="en-US"/>
        </w:rPr>
        <w:t xml:space="preserve"> new peak at 1.35ppm</w:t>
      </w:r>
      <w:ins w:id="8" w:author="wei gu" w:date="2014-11-04T14:49:00Z">
        <w:r w:rsidR="00BD15CA">
          <w:rPr>
            <w:lang w:val="en-US"/>
          </w:rPr>
          <w:t>, assigned</w:t>
        </w:r>
      </w:ins>
      <w:r>
        <w:rPr>
          <w:lang w:val="en-US"/>
        </w:rPr>
        <w:t xml:space="preserve"> to DMNAC</w:t>
      </w:r>
      <w:r w:rsidR="002C0E7F">
        <w:rPr>
          <w:lang w:val="en-US"/>
        </w:rPr>
        <w:t>, grows in</w:t>
      </w:r>
      <w:r>
        <w:rPr>
          <w:lang w:val="en-US"/>
        </w:rPr>
        <w:t xml:space="preserve">. </w:t>
      </w:r>
    </w:p>
    <w:p w14:paraId="73659B29" w14:textId="77777777" w:rsidR="00487A88" w:rsidRDefault="00487A88" w:rsidP="00487A88">
      <w:pPr>
        <w:spacing w:after="100" w:afterAutospacing="1"/>
        <w:jc w:val="center"/>
      </w:pPr>
      <w:r>
        <w:object w:dxaOrig="9945" w:dyaOrig="1000" w14:anchorId="266C181A">
          <v:shape id="_x0000_i1027" type="#_x0000_t75" style="width:435.35pt;height:44.35pt" o:ole="">
            <v:imagedata r:id="rId11" o:title=""/>
          </v:shape>
          <o:OLEObject Type="Embed" ProgID="ChemDraw.Document.6.0" ShapeID="_x0000_i1027" DrawAspect="Content" ObjectID="_1477135227" r:id="rId12"/>
        </w:object>
      </w:r>
      <w:r>
        <w:t>Synthetic scheme 1 for DMNAC</w:t>
      </w:r>
    </w:p>
    <w:p w14:paraId="1BFE7A78" w14:textId="25D21B9D" w:rsidR="00487A88" w:rsidRDefault="00487A88" w:rsidP="00487A88">
      <w:pPr>
        <w:pStyle w:val="McGillBodyText"/>
        <w:jc w:val="both"/>
      </w:pPr>
      <w:r w:rsidRPr="00950944">
        <w:t xml:space="preserve"> </w:t>
      </w:r>
      <w:r>
        <w:tab/>
        <w:t>Th</w:t>
      </w:r>
      <w:r w:rsidR="002E7EB8">
        <w:t xml:space="preserve">is </w:t>
      </w:r>
      <w:r>
        <w:t xml:space="preserve">preparation </w:t>
      </w:r>
      <w:r w:rsidR="006E02E5">
        <w:t>is performed</w:t>
      </w:r>
      <w:r>
        <w:t xml:space="preserve"> under nitrogen to prevent the oxidation of the final product. </w:t>
      </w:r>
      <w:r w:rsidR="00F550E9" w:rsidRPr="002E7EB8">
        <w:t>0.3579 g</w:t>
      </w:r>
      <w:r w:rsidR="00F550E9">
        <w:t xml:space="preserve"> of c</w:t>
      </w:r>
      <w:r>
        <w:t>acodylic acid</w:t>
      </w:r>
      <w:r w:rsidR="00F550E9">
        <w:t xml:space="preserve"> </w:t>
      </w:r>
      <w:r w:rsidR="00BC07DA">
        <w:t>was</w:t>
      </w:r>
      <w:r>
        <w:t xml:space="preserve"> placed in a round bottom flask and dissolved in 10</w:t>
      </w:r>
      <w:r w:rsidR="002E7EB8">
        <w:t xml:space="preserve"> </w:t>
      </w:r>
      <w:r>
        <w:t xml:space="preserve">ml of degassed water. </w:t>
      </w:r>
      <w:r w:rsidR="00F550E9" w:rsidRPr="002E7EB8">
        <w:t>0.9724 g</w:t>
      </w:r>
      <w:r w:rsidR="00F550E9">
        <w:t xml:space="preserve"> of</w:t>
      </w:r>
      <w:r>
        <w:t xml:space="preserve"> N-acetyl cysteine</w:t>
      </w:r>
      <w:r w:rsidR="00F550E9">
        <w:t xml:space="preserve"> </w:t>
      </w:r>
      <w:r>
        <w:t xml:space="preserve">was added and the solution was left stirring under nitrogen for 16 hours. Unfortunately, unlike the synthesis of the cysteine derivative, the disulfide side product did not precipitate out of solution. Water was removed, resulting in a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w:t>
      </w:r>
      <w:r w:rsidR="002E7EB8">
        <w:t xml:space="preserve">ppm </w:t>
      </w:r>
      <w:r>
        <w:t xml:space="preserve">could be assigned to N, acetyl cysteine </w:t>
      </w:r>
      <w:proofErr w:type="spellStart"/>
      <w:r>
        <w:t>dissulfide</w:t>
      </w:r>
      <w:proofErr w:type="spellEnd"/>
      <w:r>
        <w:t xml:space="preserve"> and the </w:t>
      </w:r>
      <w:r w:rsidR="002E7EB8">
        <w:t xml:space="preserve">resonance at </w:t>
      </w:r>
      <w:r>
        <w:t>1.35</w:t>
      </w:r>
      <w:r w:rsidR="002E7EB8">
        <w:t xml:space="preserve"> ppm</w:t>
      </w:r>
      <w:r>
        <w:t xml:space="preserve"> was assigned to the methyls on the As. This NMR demonstrated that the reaction has gone to completion, however the target product has yet to be separated from the disulfide side product. Extraction with various solvents was unsuccessful at extracting DMNAC from the mixture.  Recrystallization was attempted with various solvent mixtures, however did not result in a purified product. Chromatography was not possible due to the sensitive nature of the product. </w:t>
      </w:r>
    </w:p>
    <w:p w14:paraId="0CAD09C4" w14:textId="6CF5915A" w:rsidR="00487A88" w:rsidRPr="00C0292D" w:rsidRDefault="00487A88" w:rsidP="00487A88">
      <w:pPr>
        <w:spacing w:line="360" w:lineRule="auto"/>
        <w:jc w:val="both"/>
        <w:rPr>
          <w:rFonts w:cs="Arial Unicode MS"/>
          <w:lang w:val="en-US"/>
        </w:rPr>
      </w:pPr>
      <w:r>
        <w:rPr>
          <w:rFonts w:cs="Arial Unicode MS"/>
          <w:lang w:val="en-US"/>
        </w:rPr>
        <w:lastRenderedPageBreak/>
        <w:t>As it was not possible to obtain a clean product with this method, an alternative reaction scheme was proposed that didn’t involve the production of n-ac</w:t>
      </w:r>
      <w:r w:rsidR="002E7EB8">
        <w:rPr>
          <w:rFonts w:cs="Arial Unicode MS"/>
          <w:lang w:val="en-US"/>
        </w:rPr>
        <w:t>e</w:t>
      </w:r>
      <w:r>
        <w:rPr>
          <w:rFonts w:cs="Arial Unicode MS"/>
          <w:lang w:val="en-US"/>
        </w:rPr>
        <w:t xml:space="preserve">tyl cysteine disulfide. Instead of using the oxidation state 5 cacodylic acid as a source of arsenic, </w:t>
      </w:r>
      <w:proofErr w:type="spellStart"/>
      <w:proofErr w:type="gramStart"/>
      <w:r w:rsidR="00F550E9" w:rsidRPr="00F550E9">
        <w:rPr>
          <w:rFonts w:cs="Arial Unicode MS"/>
        </w:rPr>
        <w:t>d</w:t>
      </w:r>
      <w:r w:rsidR="00F550E9" w:rsidRPr="00F550E9">
        <w:rPr>
          <w:rFonts w:cs="Arial Unicode MS"/>
        </w:rPr>
        <w:t>imethylarsenoiodide</w:t>
      </w:r>
      <w:proofErr w:type="spellEnd"/>
      <w:r w:rsidR="00F550E9">
        <w:rPr>
          <w:rFonts w:cs="Arial Unicode MS"/>
          <w:lang w:val="en-US"/>
        </w:rPr>
        <w:t>(</w:t>
      </w:r>
      <w:proofErr w:type="gramEnd"/>
      <w:r>
        <w:rPr>
          <w:rFonts w:cs="Arial Unicode MS"/>
          <w:lang w:val="en-US"/>
        </w:rPr>
        <w:t>III</w:t>
      </w:r>
      <w:r w:rsidR="00F550E9">
        <w:rPr>
          <w:rFonts w:cs="Arial Unicode MS"/>
          <w:lang w:val="en-US"/>
        </w:rPr>
        <w:t>)</w:t>
      </w:r>
      <w:r>
        <w:rPr>
          <w:rFonts w:cs="Arial Unicode MS"/>
          <w:lang w:val="en-US"/>
        </w:rPr>
        <w:t xml:space="preserve"> was used. This would give a clean reaction with a 1:1 ratio of arsenic and </w:t>
      </w:r>
      <w:commentRangeStart w:id="9"/>
      <w:r w:rsidRPr="00F550E9">
        <w:rPr>
          <w:rFonts w:cs="Arial Unicode MS"/>
          <w:lang w:val="en-US"/>
        </w:rPr>
        <w:t>N</w:t>
      </w:r>
      <w:r>
        <w:rPr>
          <w:rFonts w:cs="Arial Unicode MS"/>
          <w:lang w:val="en-US"/>
        </w:rPr>
        <w:t>AC</w:t>
      </w:r>
      <w:commentRangeEnd w:id="9"/>
      <w:r w:rsidR="002E7EB8">
        <w:rPr>
          <w:rStyle w:val="CommentReference"/>
          <w:rFonts w:ascii="Calibri" w:eastAsia="宋体" w:hAnsi="Calibri"/>
        </w:rPr>
        <w:commentReference w:id="9"/>
      </w:r>
      <w:r>
        <w:rPr>
          <w:rFonts w:cs="Arial Unicode MS"/>
          <w:lang w:val="en-US"/>
        </w:rPr>
        <w:t xml:space="preserve">. </w:t>
      </w:r>
    </w:p>
    <w:commentRangeStart w:id="10"/>
    <w:p w14:paraId="655C5235" w14:textId="77777777" w:rsidR="00487A88" w:rsidRDefault="00487A88" w:rsidP="00487A88">
      <w:pPr>
        <w:spacing w:line="360" w:lineRule="auto"/>
        <w:jc w:val="both"/>
        <w:rPr>
          <w:rFonts w:cs="Arial Unicode MS"/>
        </w:rPr>
      </w:pPr>
      <w:r w:rsidRPr="00C0292D">
        <w:rPr>
          <w:rFonts w:cs="Arial Unicode MS"/>
        </w:rPr>
        <w:object w:dxaOrig="7874" w:dyaOrig="1085" w14:anchorId="1BE56C7F">
          <v:shape id="_x0000_i1028" type="#_x0000_t75" style="width:394.35pt;height:53.6pt" o:ole="">
            <v:imagedata r:id="rId13" o:title=""/>
          </v:shape>
          <o:OLEObject Type="Embed" ProgID="ChemDraw.Document.6.0" ShapeID="_x0000_i1028" DrawAspect="Content" ObjectID="_1477135228" r:id="rId14"/>
        </w:object>
      </w:r>
      <w:commentRangeEnd w:id="10"/>
      <w:r w:rsidR="002E7EB8">
        <w:rPr>
          <w:rStyle w:val="CommentReference"/>
          <w:rFonts w:ascii="Calibri" w:eastAsia="宋体" w:hAnsi="Calibri"/>
        </w:rPr>
        <w:commentReference w:id="10"/>
      </w:r>
    </w:p>
    <w:p w14:paraId="21CAA953" w14:textId="0A4E2D39" w:rsidR="00487A88" w:rsidRPr="00C35F80" w:rsidRDefault="00487A88" w:rsidP="00487A88">
      <w:pPr>
        <w:pStyle w:val="McGillFigureCaption"/>
        <w:jc w:val="center"/>
        <w:rPr>
          <w:rFonts w:cs="Arial Unicode MS"/>
          <w:b/>
        </w:rPr>
      </w:pPr>
      <w:bookmarkStart w:id="11" w:name="_Toc402272452"/>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Pr>
          <w:rStyle w:val="McGillBoldMcGillSForeignWord"/>
          <w:rFonts w:cs="Arial Unicode MS"/>
          <w:noProof/>
        </w:rPr>
        <w:t>15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bookmarkEnd w:id="11"/>
      <w:r w:rsidR="00271AAF">
        <w:rPr>
          <w:rStyle w:val="McGillBoldMcGillSForeignWord"/>
          <w:rFonts w:cs="Arial Unicode MS"/>
        </w:rPr>
        <w:t>DMNAC</w:t>
      </w:r>
    </w:p>
    <w:p w14:paraId="76CEA878" w14:textId="77777777" w:rsidR="00487A88" w:rsidRDefault="00487A88" w:rsidP="00487A88">
      <w:pPr>
        <w:spacing w:line="360" w:lineRule="auto"/>
        <w:jc w:val="both"/>
        <w:rPr>
          <w:rFonts w:cs="Arial Unicode MS"/>
        </w:rPr>
      </w:pPr>
      <w:r w:rsidRPr="00E9451C">
        <w:rPr>
          <w:rFonts w:cs="Arial Unicode MS"/>
          <w:i/>
        </w:rPr>
        <w:t>Preparation of</w:t>
      </w:r>
      <w:r w:rsidRPr="00C0292D">
        <w:rPr>
          <w:rFonts w:cs="Arial Unicode MS"/>
          <w:i/>
        </w:rPr>
        <w:t xml:space="preserve"> </w:t>
      </w:r>
      <w:proofErr w:type="spellStart"/>
      <w:r w:rsidRPr="00C0292D">
        <w:rPr>
          <w:rFonts w:cs="Arial Unicode MS"/>
          <w:i/>
        </w:rPr>
        <w:t>Dimethylarsenoiodide</w:t>
      </w:r>
      <w:proofErr w:type="spellEnd"/>
      <w:r w:rsidRPr="00C0292D">
        <w:rPr>
          <w:rFonts w:cs="Arial Unicode MS"/>
          <w:i/>
        </w:rPr>
        <w:t>.</w:t>
      </w:r>
      <w:r w:rsidRPr="00C0292D">
        <w:rPr>
          <w:rFonts w:cs="Arial Unicode MS"/>
        </w:rPr>
        <w:t xml:space="preserve"> </w:t>
      </w:r>
    </w:p>
    <w:p w14:paraId="71220332" w14:textId="77777777" w:rsidR="00487A88" w:rsidRPr="0071455A" w:rsidRDefault="00487A88" w:rsidP="00487A88">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hyperlink w:anchor="_ENREF_4_1" w:tooltip="Burrows, 1920 #216" w:history="1">
        <w:r w:rsidRPr="00C0292D">
          <w:rPr>
            <w:rFonts w:cs="Arial Unicode MS"/>
          </w:rPr>
          <w:fldChar w:fldCharType="begin"/>
        </w:r>
        <w:r>
          <w:rPr>
            <w:rFonts w:cs="Arial Unicode MS"/>
          </w:rPr>
          <w:instrText xml:space="preserve"> ADDIN EN.CITE &lt;EndNote&gt;&lt;Cite&gt;&lt;Author&gt;Burrows&lt;/Author&gt;&lt;Year&gt;1920&lt;/Year&gt;&lt;RecNum&gt;216&lt;/RecNum&gt;&lt;DisplayText&gt;&lt;style face="superscript"&gt;32&lt;/style&gt;&lt;/DisplayText&gt;&lt;record&gt;&lt;rec-number&gt;216&lt;/rec-number&gt;&lt;foreign-keys&gt;&lt;key app="EN" db-id="925ewvdr4stppxextfzpv0x4edx2rrttpr5r"&gt;216&lt;/key&gt;&lt;/foreign-keys&gt;&lt;ref-type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Pr="00C0292D">
          <w:rPr>
            <w:rFonts w:cs="Arial Unicode MS"/>
          </w:rPr>
          <w:fldChar w:fldCharType="separate"/>
        </w:r>
        <w:r w:rsidRPr="00E315A5">
          <w:rPr>
            <w:rFonts w:cs="Arial Unicode MS"/>
            <w:noProof/>
            <w:vertAlign w:val="superscript"/>
          </w:rPr>
          <w:t>32</w:t>
        </w:r>
        <w:r w:rsidRPr="00C0292D">
          <w:rPr>
            <w:rFonts w:cs="Arial Unicode MS"/>
          </w:rPr>
          <w:fldChar w:fldCharType="end"/>
        </w:r>
      </w:hyperlink>
      <w:r w:rsidRPr="00C0292D">
        <w:rPr>
          <w:rFonts w:cs="Arial Unicode MS"/>
        </w:rPr>
        <w:t xml:space="preserve">. 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 xml:space="preserve">AsOOH are dissolved in 45ml of distilled water. Concentrated </w:t>
      </w:r>
      <w:proofErr w:type="spellStart"/>
      <w:r w:rsidRPr="00C0292D">
        <w:rPr>
          <w:rFonts w:cs="Arial Unicode MS"/>
          <w:lang w:val="en-US"/>
        </w:rPr>
        <w:t>HCl</w:t>
      </w:r>
      <w:proofErr w:type="spellEnd"/>
      <w:r w:rsidRPr="00C0292D">
        <w:rPr>
          <w:rFonts w:cs="Arial Unicode MS"/>
          <w:lang w:val="en-US"/>
        </w:rPr>
        <w:t xml:space="preserve"> 5ml is added to make a clear colorless solution. Sulfur dioxide is bubbled for 15 minutes through the solution at which point the solution turned to light yellow. After around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 xml:space="preserve">16 mm at 401K.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40E17BE4" w14:textId="77777777" w:rsidR="00487A88" w:rsidRPr="00950944" w:rsidRDefault="00487A88" w:rsidP="00487A88">
      <w:pPr>
        <w:spacing w:line="360" w:lineRule="auto"/>
        <w:jc w:val="both"/>
        <w:rPr>
          <w:rFonts w:cs="Arial Unicode MS"/>
        </w:rPr>
      </w:pPr>
      <w:r w:rsidRPr="00E9451C">
        <w:rPr>
          <w:rFonts w:cs="Arial Unicode MS"/>
          <w:i/>
          <w:lang w:val="en-US"/>
        </w:rPr>
        <w:t xml:space="preserve">Preparation of </w:t>
      </w:r>
      <w:proofErr w:type="spellStart"/>
      <w:r w:rsidRPr="00E9451C">
        <w:rPr>
          <w:rFonts w:cs="Arial Unicode MS"/>
          <w:i/>
        </w:rPr>
        <w:t>dimethylarseno</w:t>
      </w:r>
      <w:proofErr w:type="spellEnd"/>
      <w:r w:rsidRPr="00C0292D">
        <w:rPr>
          <w:rFonts w:cs="Arial Unicode MS"/>
          <w:i/>
        </w:rPr>
        <w:t>-N-acetyl cysteine</w:t>
      </w:r>
    </w:p>
    <w:p w14:paraId="255AB4DE" w14:textId="29DA6078" w:rsidR="00487A88" w:rsidRDefault="00487A88" w:rsidP="00487A88">
      <w:pPr>
        <w:spacing w:line="360" w:lineRule="auto"/>
        <w:ind w:firstLine="720"/>
        <w:jc w:val="both"/>
        <w:rPr>
          <w:rFonts w:cs="Arial Unicode MS"/>
          <w:lang w:val="en-US"/>
        </w:rPr>
      </w:pPr>
      <w:r w:rsidRPr="00C0292D">
        <w:rPr>
          <w:rFonts w:cs="Arial Unicode MS"/>
          <w:lang w:val="en-US"/>
        </w:rPr>
        <w:t xml:space="preserve">0.5g of NAC was dissolved in dimethoxyethane and 1 ml of Me2AsI was added by syringe. 1 ml of pyridine was added and precipitation immediately </w:t>
      </w:r>
      <w:r w:rsidRPr="00C0292D">
        <w:rPr>
          <w:rFonts w:cs="Arial Unicode MS"/>
          <w:lang w:val="en-US"/>
        </w:rPr>
        <w:lastRenderedPageBreak/>
        <w:t xml:space="preserve">occurred. The solution was refluxed for 15 minutes and left to stir for 2 hours. The solution was filtered and the filtrate was dried.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Pr>
          <w:rFonts w:cs="Arial Unicode MS"/>
          <w:lang w:val="en-US"/>
        </w:rPr>
        <w:t xml:space="preserve">NMR of the </w:t>
      </w:r>
      <w:proofErr w:type="spellStart"/>
      <w:r>
        <w:rPr>
          <w:rFonts w:cs="Arial Unicode MS"/>
          <w:lang w:val="en-US"/>
        </w:rPr>
        <w:t>fitrate</w:t>
      </w:r>
      <w:proofErr w:type="spellEnd"/>
      <w:r>
        <w:rPr>
          <w:rFonts w:cs="Arial Unicode MS"/>
          <w:lang w:val="en-US"/>
        </w:rPr>
        <w:t xml:space="preserve"> </w:t>
      </w:r>
      <w:r w:rsidRPr="00BA5B76">
        <w:rPr>
          <w:rFonts w:cs="Arial Unicode MS"/>
          <w:lang w:val="en-US"/>
        </w:rPr>
        <w:t>1H NMR (400 MHz, D2O) δ 4.76 – 4.68 (m, 1H), 4.66 – 4.56 (m, 1H), 3.31 (</w:t>
      </w:r>
      <w:proofErr w:type="spellStart"/>
      <w:r w:rsidRPr="00BA5B76">
        <w:rPr>
          <w:rFonts w:cs="Arial Unicode MS"/>
          <w:lang w:val="en-US"/>
        </w:rPr>
        <w:t>dd</w:t>
      </w:r>
      <w:proofErr w:type="spellEnd"/>
      <w:r w:rsidRPr="00BA5B76">
        <w:rPr>
          <w:rFonts w:cs="Arial Unicode MS"/>
          <w:lang w:val="en-US"/>
        </w:rPr>
        <w:t>, J = 14.3, 4.5 Hz, 1H), 3.20 (</w:t>
      </w:r>
      <w:proofErr w:type="spellStart"/>
      <w:r w:rsidRPr="00BA5B76">
        <w:rPr>
          <w:rFonts w:cs="Arial Unicode MS"/>
          <w:lang w:val="en-US"/>
        </w:rPr>
        <w:t>dd</w:t>
      </w:r>
      <w:proofErr w:type="spellEnd"/>
      <w:r w:rsidRPr="00BA5B76">
        <w:rPr>
          <w:rFonts w:cs="Arial Unicode MS"/>
          <w:lang w:val="en-US"/>
        </w:rPr>
        <w:t xml:space="preserve">, J = 14.1, 4.6 Hz, 1H), 3.04 – 2.90 (m, 2H), 2.06 (d, J = 4.9 Hz, 3H), 1.35 (d, J = 2.8 Hz, </w:t>
      </w:r>
      <w:r>
        <w:rPr>
          <w:rFonts w:cs="Arial Unicode MS"/>
          <w:lang w:val="en-US"/>
        </w:rPr>
        <w:t>6</w:t>
      </w:r>
      <w:r w:rsidRPr="00BA5B76">
        <w:rPr>
          <w:rFonts w:cs="Arial Unicode MS"/>
          <w:lang w:val="en-US"/>
        </w:rPr>
        <w:t>H)</w:t>
      </w:r>
      <w:r>
        <w:rPr>
          <w:rFonts w:cs="Arial Unicode MS"/>
          <w:lang w:val="en-US"/>
        </w:rPr>
        <w:t>, 1.15 (s, 1H)</w:t>
      </w:r>
      <w:r w:rsidRPr="00BA5B76">
        <w:rPr>
          <w:rFonts w:cs="Arial Unicode MS"/>
          <w:lang w:val="en-US"/>
        </w:rPr>
        <w:t>.</w:t>
      </w:r>
      <w:r>
        <w:rPr>
          <w:rFonts w:cs="Arial Unicode MS"/>
          <w:lang w:val="en-US"/>
        </w:rPr>
        <w:t xml:space="preserve"> This spectrum could be assigned to that of DNMAC with the </w:t>
      </w:r>
      <w:r w:rsidR="00035E8D">
        <w:rPr>
          <w:rFonts w:cs="Arial Unicode MS"/>
          <w:lang w:val="en-US"/>
        </w:rPr>
        <w:t>expectation</w:t>
      </w:r>
      <w:r>
        <w:rPr>
          <w:rFonts w:cs="Arial Unicode MS"/>
          <w:lang w:val="en-US"/>
        </w:rPr>
        <w:t xml:space="preserve"> of the 1.15 ppm peak which was assigned </w:t>
      </w:r>
      <w:proofErr w:type="spellStart"/>
      <w:r>
        <w:rPr>
          <w:rFonts w:cs="Arial Unicode MS"/>
          <w:lang w:val="en-US"/>
        </w:rPr>
        <w:t>MeAsOOH</w:t>
      </w:r>
      <w:proofErr w:type="spellEnd"/>
      <w:r w:rsidRPr="00C0292D">
        <w:rPr>
          <w:rFonts w:cs="Arial Unicode MS"/>
          <w:lang w:val="en-US"/>
        </w:rPr>
        <w:t>.</w:t>
      </w:r>
      <w:r>
        <w:rPr>
          <w:rFonts w:cs="Arial Unicode MS"/>
          <w:lang w:val="en-US"/>
        </w:rPr>
        <w:t xml:space="preserve"> This is most likely formed by the air oxidation of DNMAC, a reaction that is known to happen with the cysteine derivative. Recrystallization with various solvent mixtures was attempted but was unsuccessful. </w:t>
      </w:r>
      <w:r w:rsidRPr="00C0292D">
        <w:rPr>
          <w:rFonts w:cs="Arial Unicode MS"/>
          <w:lang w:val="en-US"/>
        </w:rPr>
        <w:t xml:space="preserve"> </w:t>
      </w:r>
    </w:p>
    <w:p w14:paraId="23D976BA" w14:textId="41C8B595" w:rsidR="00487A88" w:rsidRPr="00C0292D" w:rsidRDefault="00487A88" w:rsidP="00487A88">
      <w:pPr>
        <w:spacing w:line="360" w:lineRule="auto"/>
        <w:ind w:firstLine="720"/>
        <w:jc w:val="both"/>
        <w:rPr>
          <w:rFonts w:cs="Arial Unicode MS"/>
          <w:lang w:val="en-US"/>
        </w:rPr>
      </w:pPr>
      <w:r>
        <w:rPr>
          <w:rFonts w:cs="Arial Unicode MS"/>
          <w:lang w:val="en-US"/>
        </w:rPr>
        <w:t xml:space="preserve">A </w:t>
      </w:r>
      <w:r w:rsidR="00CD7AED">
        <w:rPr>
          <w:rFonts w:cs="Arial Unicode MS"/>
          <w:lang w:val="en-US"/>
        </w:rPr>
        <w:t>pure product</w:t>
      </w:r>
      <w:r>
        <w:rPr>
          <w:rFonts w:cs="Arial Unicode MS"/>
          <w:lang w:val="en-US"/>
        </w:rPr>
        <w:t xml:space="preserve"> is extremely important in our case because our experiments with the other derivatives have shown that the coalescence is sensitive to cysteine impurities. </w:t>
      </w:r>
    </w:p>
    <w:p w14:paraId="68AC7B62" w14:textId="77777777" w:rsidR="00487A88" w:rsidRPr="00237388" w:rsidRDefault="00487A88" w:rsidP="00487A88">
      <w:pPr>
        <w:spacing w:line="360" w:lineRule="auto"/>
        <w:ind w:firstLine="720"/>
        <w:jc w:val="both"/>
        <w:rPr>
          <w:rFonts w:cs="Arial Unicode MS"/>
          <w:lang w:val="en-US"/>
        </w:rPr>
      </w:pPr>
      <w:r>
        <w:rPr>
          <w:rStyle w:val="CommentReference"/>
          <w:rFonts w:ascii="Calibri" w:eastAsia="宋体" w:hAnsi="Calibri"/>
        </w:rPr>
        <w:commentReference w:id="12"/>
      </w:r>
    </w:p>
    <w:p w14:paraId="3C06592F" w14:textId="7AAA4C9E" w:rsidR="00487A88" w:rsidRPr="00C0292D" w:rsidRDefault="00487A88" w:rsidP="00487A88">
      <w:pPr>
        <w:pStyle w:val="McGillFirstLevelSubheading"/>
        <w:rPr>
          <w:lang w:val="en-US"/>
        </w:rPr>
      </w:pPr>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Pr="00C0292D">
        <w:rPr>
          <w:lang w:val="en-US"/>
        </w:rPr>
        <w:t>enicillamine</w:t>
      </w:r>
      <w:proofErr w:type="spellEnd"/>
      <w:r w:rsidRPr="00C0292D">
        <w:rPr>
          <w:lang w:val="en-US"/>
        </w:rPr>
        <w:t xml:space="preserve"> </w:t>
      </w:r>
      <w:r w:rsidR="00E9451C">
        <w:rPr>
          <w:lang w:val="en-US"/>
        </w:rPr>
        <w:t>DMPEN</w:t>
      </w:r>
    </w:p>
    <w:p w14:paraId="5A984035" w14:textId="77777777" w:rsidR="00487A88" w:rsidRPr="005567EC" w:rsidRDefault="00487A88" w:rsidP="00487A88">
      <w:pPr>
        <w:spacing w:line="360" w:lineRule="auto"/>
        <w:jc w:val="both"/>
        <w:rPr>
          <w:rFonts w:cs="Arial Unicode MS"/>
          <w:lang w:val="en-US"/>
        </w:rPr>
      </w:pPr>
      <w:r>
        <w:rPr>
          <w:rFonts w:cs="Arial Unicode MS"/>
          <w:lang w:val="en-US"/>
        </w:rPr>
        <w:tab/>
      </w:r>
      <w:proofErr w:type="spellStart"/>
      <w:r>
        <w:rPr>
          <w:rFonts w:cs="Arial Unicode MS"/>
          <w:lang w:val="en-US"/>
        </w:rPr>
        <w:t>Dimethylarseno</w:t>
      </w:r>
      <w:proofErr w:type="spellEnd"/>
      <w:r>
        <w:rPr>
          <w:rFonts w:cs="Arial Unicode MS"/>
          <w:lang w:val="en-US"/>
        </w:rPr>
        <w:t xml:space="preserve">-penicillamine has not been previously synthesized. The synthetic scheme for the synthesis of DMNAC was adopted for the synthesis. </w:t>
      </w:r>
    </w:p>
    <w:commentRangeStart w:id="13"/>
    <w:p w14:paraId="1DE40CD2" w14:textId="77777777" w:rsidR="00487A88" w:rsidRPr="00C0292D" w:rsidRDefault="00487A88" w:rsidP="00487A88">
      <w:pPr>
        <w:spacing w:line="360" w:lineRule="auto"/>
        <w:jc w:val="both"/>
        <w:rPr>
          <w:rFonts w:cs="Arial Unicode MS"/>
        </w:rPr>
      </w:pPr>
      <w:r w:rsidRPr="00C0292D">
        <w:rPr>
          <w:rFonts w:cs="Arial Unicode MS"/>
        </w:rPr>
        <w:object w:dxaOrig="7875" w:dyaOrig="977" w14:anchorId="4B800FD0">
          <v:shape id="_x0000_i1029" type="#_x0000_t75" style="width:394.35pt;height:48.55pt" o:ole="">
            <v:imagedata r:id="rId15" o:title=""/>
          </v:shape>
          <o:OLEObject Type="Embed" ProgID="ChemDraw.Document.6.0" ShapeID="_x0000_i1029" DrawAspect="Content" ObjectID="_1477135229" r:id="rId16"/>
        </w:object>
      </w:r>
      <w:commentRangeEnd w:id="13"/>
      <w:r w:rsidR="002E7EB8">
        <w:rPr>
          <w:rStyle w:val="CommentReference"/>
          <w:rFonts w:ascii="Calibri" w:eastAsia="宋体" w:hAnsi="Calibri"/>
        </w:rPr>
        <w:commentReference w:id="13"/>
      </w:r>
    </w:p>
    <w:p w14:paraId="50CC866A" w14:textId="77777777" w:rsidR="00487A88" w:rsidRPr="00C0292D" w:rsidRDefault="00487A88" w:rsidP="00487A88">
      <w:pPr>
        <w:pStyle w:val="McGillFigureCaption"/>
        <w:jc w:val="center"/>
        <w:rPr>
          <w:rFonts w:cs="Arial Unicode MS"/>
          <w:b/>
        </w:rPr>
      </w:pPr>
      <w:bookmarkStart w:id="14" w:name="_Toc40227245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16</w:t>
      </w:r>
      <w:r w:rsidRPr="00C0292D">
        <w:rPr>
          <w:rFonts w:cs="Arial Unicode MS"/>
          <w:b/>
        </w:rPr>
        <w:fldChar w:fldCharType="end"/>
      </w:r>
      <w:r w:rsidRPr="00C0292D">
        <w:rPr>
          <w:rFonts w:cs="Arial Unicode MS"/>
          <w:b/>
        </w:rPr>
        <w:t xml:space="preserve">: Synthetic scheme for </w:t>
      </w:r>
      <w:proofErr w:type="spellStart"/>
      <w:r w:rsidRPr="00C0292D">
        <w:rPr>
          <w:rFonts w:cs="Arial Unicode MS"/>
          <w:b/>
        </w:rPr>
        <w:t>dimethylarseno</w:t>
      </w:r>
      <w:proofErr w:type="spellEnd"/>
      <w:r w:rsidRPr="00C0292D">
        <w:rPr>
          <w:rFonts w:cs="Arial Unicode MS"/>
          <w:b/>
        </w:rPr>
        <w:t>-p</w:t>
      </w:r>
      <w:proofErr w:type="spellStart"/>
      <w:r w:rsidRPr="00C0292D">
        <w:rPr>
          <w:rFonts w:cs="Arial Unicode MS"/>
          <w:b/>
          <w:lang w:val="en-US"/>
        </w:rPr>
        <w:t>enicillamine</w:t>
      </w:r>
      <w:bookmarkEnd w:id="14"/>
      <w:proofErr w:type="spellEnd"/>
    </w:p>
    <w:p w14:paraId="514D7E34" w14:textId="77777777" w:rsidR="00487A88" w:rsidRPr="00C0292D" w:rsidRDefault="00487A88" w:rsidP="00487A88">
      <w:pPr>
        <w:spacing w:line="360" w:lineRule="auto"/>
        <w:jc w:val="both"/>
        <w:rPr>
          <w:rFonts w:cs="Arial Unicode MS"/>
          <w:lang w:val="en-US"/>
        </w:rPr>
      </w:pPr>
    </w:p>
    <w:p w14:paraId="24EF67BC" w14:textId="51AA480B" w:rsidR="00487A88" w:rsidRPr="00C0292D" w:rsidRDefault="00487A88" w:rsidP="00487A88">
      <w:pPr>
        <w:spacing w:line="360" w:lineRule="auto"/>
        <w:ind w:firstLine="720"/>
        <w:jc w:val="both"/>
        <w:rPr>
          <w:rFonts w:cs="Arial Unicode MS"/>
          <w:lang w:val="en-US"/>
        </w:rPr>
      </w:pPr>
      <w:r w:rsidRPr="00C0292D">
        <w:rPr>
          <w:rFonts w:cs="Arial Unicode MS"/>
          <w:lang w:val="en-US"/>
        </w:rPr>
        <w:lastRenderedPageBreak/>
        <w:t>Penicillamine, 0.5g, was suspended in dimethoxyethane. 1 ml of Me</w:t>
      </w:r>
      <w:r w:rsidRPr="005567EC">
        <w:rPr>
          <w:rFonts w:cs="Arial Unicode MS"/>
          <w:vertAlign w:val="subscript"/>
          <w:lang w:val="en-US"/>
        </w:rPr>
        <w:t>2</w:t>
      </w:r>
      <w:r w:rsidRPr="00C0292D">
        <w:rPr>
          <w:rFonts w:cs="Arial Unicode MS"/>
          <w:lang w:val="en-US"/>
        </w:rPr>
        <w:t xml:space="preserve">AsI was added by syringe causing the full dissolution was penicillamine. 1 ml of pyridine was added and precipitation immediately occurred. The solution was refluxed for 15 minutes and left to stir for 2 hours. The solution was filtered and the filtrate was dried. Note this compound has an extremely unpleasant smell, </w:t>
      </w:r>
      <w:r w:rsidR="002E7EB8">
        <w:rPr>
          <w:rFonts w:cs="Arial Unicode MS"/>
          <w:lang w:val="en-US"/>
        </w:rPr>
        <w:t xml:space="preserve">and that </w:t>
      </w:r>
      <w:r w:rsidRPr="00C0292D">
        <w:rPr>
          <w:rFonts w:cs="Arial Unicode MS"/>
          <w:lang w:val="en-US"/>
        </w:rPr>
        <w:t xml:space="preserve">Schlenk apparatus and proper fume hood containment methods are required.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 The NMR revealed additional unexpected peaks that could be attributed to cacodylic acid and the disulfide adduct of penicillamine. Attempts to further purify the product proved unsuccessful. </w:t>
      </w:r>
    </w:p>
    <w:p w14:paraId="0F6B5EC8" w14:textId="77777777" w:rsidR="00487A88" w:rsidRPr="00C0292D" w:rsidRDefault="00487A88" w:rsidP="00487A88">
      <w:pPr>
        <w:pStyle w:val="McGillBodyText"/>
        <w:jc w:val="both"/>
        <w:rPr>
          <w:rFonts w:cs="Arial Unicode MS"/>
        </w:rPr>
      </w:pPr>
      <w:bookmarkStart w:id="15" w:name="_GoBack"/>
      <w:bookmarkEnd w:id="15"/>
    </w:p>
    <w:p w14:paraId="251FDD13" w14:textId="77777777" w:rsidR="00487A88" w:rsidRPr="00C0292D" w:rsidRDefault="00487A88" w:rsidP="00487A88">
      <w:pPr>
        <w:pStyle w:val="McGillFirstLevelSubheading"/>
        <w:rPr>
          <w:rFonts w:cs="Arial Unicode MS"/>
          <w:lang w:val="en-US"/>
        </w:rPr>
      </w:pPr>
      <w:bookmarkStart w:id="16" w:name="_Toc402529299"/>
      <w:r w:rsidRPr="00C0292D">
        <w:rPr>
          <w:rFonts w:cs="Arial Unicode MS"/>
          <w:lang w:val="en-US"/>
        </w:rPr>
        <w:t>3.</w:t>
      </w:r>
      <w:r>
        <w:rPr>
          <w:rFonts w:cs="Arial Unicode MS"/>
          <w:lang w:val="en-US"/>
        </w:rPr>
        <w:t>2</w:t>
      </w:r>
      <w:r w:rsidRPr="00C0292D">
        <w:rPr>
          <w:rFonts w:cs="Arial Unicode MS"/>
          <w:lang w:val="en-US"/>
        </w:rPr>
        <w:t xml:space="preserve"> </w:t>
      </w:r>
      <w:proofErr w:type="spellStart"/>
      <w:r w:rsidRPr="00D2182F">
        <w:rPr>
          <w:rFonts w:cs="Arial Unicode MS"/>
          <w:lang w:val="en-US"/>
        </w:rPr>
        <w:t>Monomethylated</w:t>
      </w:r>
      <w:proofErr w:type="spellEnd"/>
      <w:r w:rsidRPr="00D2182F">
        <w:rPr>
          <w:rFonts w:cs="Arial Unicode MS"/>
          <w:lang w:val="en-US"/>
        </w:rPr>
        <w:t xml:space="preserve"> derivatives</w:t>
      </w:r>
      <w:bookmarkEnd w:id="16"/>
    </w:p>
    <w:p w14:paraId="5270E124" w14:textId="4B48F4FF" w:rsidR="00487A88" w:rsidRDefault="00487A88" w:rsidP="00487A88">
      <w:pPr>
        <w:spacing w:line="360" w:lineRule="auto"/>
        <w:jc w:val="both"/>
        <w:rPr>
          <w:rFonts w:cs="Arial Unicode MS"/>
        </w:rPr>
      </w:pPr>
      <w:r w:rsidRPr="00C0292D">
        <w:rPr>
          <w:rFonts w:cs="Arial Unicode MS"/>
        </w:rPr>
        <w:tab/>
        <w:t xml:space="preserve">In Chapter 2 we showed that facile dimethylarsenic </w:t>
      </w:r>
      <w:r>
        <w:rPr>
          <w:rFonts w:cs="Arial Unicode MS"/>
        </w:rPr>
        <w:t xml:space="preserve">exchange occurred in the dimethylarsenic adducts of cysteine and glutathione. In this chapter we will take a look at its closely related cousin, the mono </w:t>
      </w:r>
      <w:proofErr w:type="spellStart"/>
      <w:r>
        <w:rPr>
          <w:rFonts w:cs="Arial Unicode MS"/>
        </w:rPr>
        <w:t>methylars</w:t>
      </w:r>
      <w:r w:rsidR="00921B30">
        <w:rPr>
          <w:rFonts w:cs="Arial Unicode MS"/>
        </w:rPr>
        <w:t>e</w:t>
      </w:r>
      <w:r>
        <w:rPr>
          <w:rFonts w:cs="Arial Unicode MS"/>
        </w:rPr>
        <w:t>n</w:t>
      </w:r>
      <w:r w:rsidR="00921B30">
        <w:rPr>
          <w:rFonts w:cs="Arial Unicode MS"/>
        </w:rPr>
        <w:t>o</w:t>
      </w:r>
      <w:r>
        <w:rPr>
          <w:rFonts w:cs="Arial Unicode MS"/>
        </w:rPr>
        <w:t>us</w:t>
      </w:r>
      <w:proofErr w:type="spellEnd"/>
      <w:r>
        <w:rPr>
          <w:rFonts w:cs="Arial Unicode MS"/>
        </w:rPr>
        <w:t xml:space="preserve"> adducts. </w:t>
      </w:r>
      <w:proofErr w:type="spellStart"/>
      <w:r>
        <w:rPr>
          <w:rFonts w:cs="Arial Unicode MS"/>
        </w:rPr>
        <w:t>Monomethy</w:t>
      </w:r>
      <w:r w:rsidR="00921B30">
        <w:rPr>
          <w:rFonts w:cs="Arial Unicode MS"/>
        </w:rPr>
        <w:t>l</w:t>
      </w:r>
      <w:r>
        <w:rPr>
          <w:rFonts w:cs="Arial Unicode MS"/>
        </w:rPr>
        <w:t>arsonous</w:t>
      </w:r>
      <w:proofErr w:type="spellEnd"/>
      <w:r>
        <w:rPr>
          <w:rFonts w:cs="Arial Unicode MS"/>
        </w:rPr>
        <w:t xml:space="preserve"> acid is a key metabolite of the ingested inorganic arsenic though </w:t>
      </w:r>
      <w:proofErr w:type="spellStart"/>
      <w:r>
        <w:rPr>
          <w:rFonts w:cs="Arial Unicode MS"/>
        </w:rPr>
        <w:t>methyltransferase</w:t>
      </w:r>
      <w:proofErr w:type="spellEnd"/>
      <w:r>
        <w:rPr>
          <w:rFonts w:cs="Arial Unicode MS"/>
        </w:rPr>
        <w:t xml:space="preserve"> enzymes. These species are immensely interesting because like </w:t>
      </w:r>
      <w:proofErr w:type="spellStart"/>
      <w:r>
        <w:rPr>
          <w:rFonts w:cs="Arial Unicode MS"/>
        </w:rPr>
        <w:t>dimethylated</w:t>
      </w:r>
      <w:proofErr w:type="spellEnd"/>
      <w:r>
        <w:rPr>
          <w:rFonts w:cs="Arial Unicode MS"/>
        </w:rPr>
        <w:t xml:space="preserve"> species, they are also have a high affinity for </w:t>
      </w:r>
      <w:proofErr w:type="spellStart"/>
      <w:r>
        <w:rPr>
          <w:rFonts w:cs="Arial Unicode MS"/>
        </w:rPr>
        <w:t>thiol</w:t>
      </w:r>
      <w:proofErr w:type="spellEnd"/>
      <w:r>
        <w:rPr>
          <w:rFonts w:cs="Arial Unicode MS"/>
        </w:rPr>
        <w:t xml:space="preserve"> groups.  </w:t>
      </w:r>
      <w:r w:rsidRPr="00C0292D">
        <w:rPr>
          <w:rFonts w:cs="Arial Unicode MS"/>
        </w:rPr>
        <w:t xml:space="preserve">One particularly interesting property is the ability of </w:t>
      </w:r>
      <w:proofErr w:type="spellStart"/>
      <w:r w:rsidRPr="00C0292D">
        <w:rPr>
          <w:rFonts w:cs="Arial Unicode MS"/>
        </w:rPr>
        <w:t>monomethyl</w:t>
      </w:r>
      <w:proofErr w:type="spellEnd"/>
      <w:r w:rsidRPr="00C0292D">
        <w:rPr>
          <w:rFonts w:cs="Arial Unicode MS"/>
        </w:rPr>
        <w:t xml:space="preserve"> arsenic </w:t>
      </w:r>
      <w:r w:rsidRPr="00C0292D">
        <w:rPr>
          <w:rFonts w:cs="Arial Unicode MS"/>
        </w:rPr>
        <w:lastRenderedPageBreak/>
        <w:t xml:space="preserve">derivatives to bind to two </w:t>
      </w:r>
      <w:proofErr w:type="spellStart"/>
      <w:r w:rsidRPr="00C0292D">
        <w:rPr>
          <w:rFonts w:cs="Arial Unicode MS"/>
        </w:rPr>
        <w:t>thiols</w:t>
      </w:r>
      <w:proofErr w:type="spellEnd"/>
      <w:r w:rsidRPr="00C0292D">
        <w:rPr>
          <w:rFonts w:cs="Arial Unicode MS"/>
        </w:rPr>
        <w:t xml:space="preserve">, thus allowing it to bind very strongly to 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This chapter aims at examining if MMA species share similar reactivity with DMA and have labile arsenic</w:t>
      </w:r>
      <w:r w:rsidR="00921B30">
        <w:rPr>
          <w:rFonts w:cs="Arial Unicode MS"/>
        </w:rPr>
        <w:t>-</w:t>
      </w:r>
      <w:r>
        <w:rPr>
          <w:rFonts w:cs="Arial Unicode MS"/>
        </w:rPr>
        <w:t xml:space="preserve">sulfur bonds. </w:t>
      </w:r>
    </w:p>
    <w:p w14:paraId="4F7A079B" w14:textId="5AD7102E" w:rsidR="00487A88" w:rsidRPr="00C0292D" w:rsidRDefault="00487A88" w:rsidP="00487A88">
      <w:pPr>
        <w:spacing w:line="360" w:lineRule="auto"/>
        <w:ind w:firstLine="720"/>
        <w:jc w:val="both"/>
        <w:rPr>
          <w:rFonts w:cs="Arial Unicode MS"/>
        </w:rPr>
      </w:pPr>
      <w:r>
        <w:rPr>
          <w:rFonts w:cs="Arial Unicode MS"/>
        </w:rPr>
        <w:t>In solution, MMA behaves very differently from DMA – it forms oli</w:t>
      </w:r>
      <w:r w:rsidR="00921B30">
        <w:rPr>
          <w:rFonts w:cs="Arial Unicode MS"/>
        </w:rPr>
        <w:t>go</w:t>
      </w:r>
      <w:r>
        <w:rPr>
          <w:rFonts w:cs="Arial Unicode MS"/>
        </w:rPr>
        <w:t>mers through arsenic</w:t>
      </w:r>
      <w:r w:rsidR="00921B30">
        <w:rPr>
          <w:rFonts w:cs="Arial Unicode MS"/>
        </w:rPr>
        <w:t>-</w:t>
      </w:r>
      <w:r>
        <w:rPr>
          <w:rFonts w:cs="Arial Unicode MS"/>
        </w:rPr>
        <w:t xml:space="preserve">arsenic bonds. </w:t>
      </w:r>
      <w:r w:rsidRPr="00C0292D">
        <w:rPr>
          <w:rFonts w:cs="Arial Unicode MS"/>
        </w:rPr>
        <w:t xml:space="preserve">The starting material </w:t>
      </w:r>
      <w:r w:rsidR="00921B30" w:rsidRPr="00C0292D">
        <w:rPr>
          <w:rFonts w:cs="Arial Unicode MS"/>
        </w:rPr>
        <w:t>for</w:t>
      </w:r>
      <w:r w:rsidR="00921B30">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which was synthesised </w:t>
      </w:r>
      <w:commentRangeStart w:id="17"/>
      <w:r w:rsidRPr="00C0292D">
        <w:rPr>
          <w:rFonts w:cs="Arial Unicode MS"/>
        </w:rPr>
        <w:t xml:space="preserve">by literature methods. </w:t>
      </w:r>
      <w:commentRangeEnd w:id="17"/>
      <w:r w:rsidR="00921B30">
        <w:rPr>
          <w:rStyle w:val="CommentReference"/>
          <w:rFonts w:ascii="Calibri" w:eastAsia="宋体" w:hAnsi="Calibri"/>
        </w:rPr>
        <w:commentReference w:id="17"/>
      </w:r>
    </w:p>
    <w:p w14:paraId="6685D72B" w14:textId="77777777" w:rsidR="00F550E9" w:rsidRDefault="00487A88" w:rsidP="00F550E9">
      <w:pPr>
        <w:spacing w:line="360" w:lineRule="auto"/>
        <w:jc w:val="both"/>
        <w:rPr>
          <w:rFonts w:cs="Arial Unicode MS"/>
        </w:rPr>
      </w:pPr>
      <w:r w:rsidRPr="00C0292D">
        <w:rPr>
          <w:rFonts w:cs="Arial Unicode MS"/>
          <w:i/>
        </w:rPr>
        <w:t xml:space="preserve">Preparation of </w:t>
      </w:r>
      <w:proofErr w:type="spellStart"/>
      <w:proofErr w:type="gramStart"/>
      <w:r w:rsidRPr="00C0292D">
        <w:rPr>
          <w:rFonts w:cs="Arial Unicode MS"/>
          <w:i/>
        </w:rPr>
        <w:t>Methylarsenate</w:t>
      </w:r>
      <w:proofErr w:type="spellEnd"/>
      <w:r w:rsidRPr="00C0292D">
        <w:rPr>
          <w:rFonts w:cs="Arial Unicode MS"/>
          <w:i/>
        </w:rPr>
        <w:t>(</w:t>
      </w:r>
      <w:proofErr w:type="gramEnd"/>
      <w:r w:rsidRPr="00C0292D">
        <w:rPr>
          <w:rFonts w:cs="Arial Unicode MS"/>
          <w:i/>
        </w:rPr>
        <w:t>V) acid sodium salt</w:t>
      </w:r>
      <w:r w:rsidRPr="00C0292D">
        <w:rPr>
          <w:rFonts w:cs="Arial Unicode MS"/>
        </w:rPr>
        <w:t xml:space="preserve">. </w:t>
      </w:r>
    </w:p>
    <w:p w14:paraId="1782A3DF" w14:textId="379C6AE2" w:rsidR="00487A88" w:rsidRPr="00C0292D" w:rsidRDefault="00487A88" w:rsidP="00E9451C">
      <w:pPr>
        <w:spacing w:line="360" w:lineRule="auto"/>
        <w:ind w:firstLine="720"/>
        <w:jc w:val="both"/>
        <w:rPr>
          <w:rFonts w:cs="Arial Unicode MS"/>
        </w:rPr>
      </w:pPr>
      <w:r w:rsidRPr="00C0292D">
        <w:rPr>
          <w:rFonts w:cs="Arial Unicode MS"/>
        </w:rPr>
        <w:t xml:space="preserve">3g of Arsenic trioxide was dissolved in 10 ml of 10M NaOH.  </w:t>
      </w:r>
      <w:commentRangeStart w:id="18"/>
      <w:r w:rsidRPr="00C0292D">
        <w:rPr>
          <w:rFonts w:cs="Arial Unicode MS"/>
        </w:rPr>
        <w:t xml:space="preserve">15 ml of </w:t>
      </w:r>
      <w:proofErr w:type="spellStart"/>
      <w:r w:rsidRPr="00C0292D">
        <w:rPr>
          <w:rFonts w:cs="Arial Unicode MS"/>
        </w:rPr>
        <w:t>MeI</w:t>
      </w:r>
      <w:proofErr w:type="spellEnd"/>
      <w:r w:rsidRPr="00C0292D">
        <w:rPr>
          <w:rFonts w:cs="Arial Unicode MS"/>
        </w:rPr>
        <w:t xml:space="preserve"> was added</w:t>
      </w:r>
      <w:commentRangeEnd w:id="18"/>
      <w:r w:rsidR="00921B30">
        <w:rPr>
          <w:rStyle w:val="CommentReference"/>
          <w:rFonts w:ascii="Calibri" w:eastAsia="宋体" w:hAnsi="Calibri"/>
        </w:rPr>
        <w:commentReference w:id="18"/>
      </w:r>
      <w:r w:rsidRPr="00C0292D">
        <w:rPr>
          <w:rFonts w:cs="Arial Unicode MS"/>
        </w:rPr>
        <w:t xml:space="preserve">, forming a bilayer solution. The solution mixture was heated to reflux 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06BD26EA" w14:textId="77777777" w:rsidR="00F550E9" w:rsidRDefault="00487A88" w:rsidP="00F550E9">
      <w:pPr>
        <w:spacing w:line="360" w:lineRule="auto"/>
        <w:jc w:val="both"/>
        <w:rPr>
          <w:rFonts w:cs="Arial Unicode MS"/>
        </w:rPr>
      </w:pPr>
      <w:r w:rsidRPr="00C0292D">
        <w:rPr>
          <w:rFonts w:cs="Arial Unicode MS"/>
          <w:i/>
        </w:rPr>
        <w:t xml:space="preserve">Preparation of Methyl </w:t>
      </w:r>
      <w:proofErr w:type="spellStart"/>
      <w:r w:rsidRPr="00C0292D">
        <w:rPr>
          <w:rFonts w:cs="Arial Unicode MS"/>
          <w:i/>
        </w:rPr>
        <w:t>arsonious</w:t>
      </w:r>
      <w:proofErr w:type="spellEnd"/>
      <w:r w:rsidRPr="00C0292D">
        <w:rPr>
          <w:rFonts w:cs="Arial Unicode MS"/>
          <w:i/>
        </w:rPr>
        <w:t xml:space="preserve"> acid sodium salt</w:t>
      </w:r>
      <w:r w:rsidRPr="00C0292D">
        <w:rPr>
          <w:rFonts w:cs="Arial Unicode MS"/>
        </w:rPr>
        <w:t xml:space="preserve">. </w:t>
      </w:r>
    </w:p>
    <w:p w14:paraId="09D55E55" w14:textId="218A8513" w:rsidR="00487A88" w:rsidRPr="00C0292D" w:rsidRDefault="00487A88" w:rsidP="00E9451C">
      <w:pPr>
        <w:spacing w:line="360" w:lineRule="auto"/>
        <w:ind w:firstLine="720"/>
        <w:jc w:val="both"/>
        <w:rPr>
          <w:rFonts w:cs="Arial Unicode MS"/>
        </w:rPr>
      </w:pPr>
      <w:proofErr w:type="spellStart"/>
      <w:proofErr w:type="gramStart"/>
      <w:r w:rsidRPr="00C0292D">
        <w:rPr>
          <w:rFonts w:cs="Arial Unicode MS"/>
        </w:rPr>
        <w:t>MeAsO</w:t>
      </w:r>
      <w:proofErr w:type="spellEnd"/>
      <w:r w:rsidRPr="00C0292D">
        <w:rPr>
          <w:rFonts w:cs="Arial Unicode MS"/>
        </w:rPr>
        <w:t>(</w:t>
      </w:r>
      <w:proofErr w:type="spellStart"/>
      <w:proofErr w:type="gramEnd"/>
      <w:r w:rsidRPr="00C0292D">
        <w:rPr>
          <w:rFonts w:cs="Arial Unicode MS"/>
        </w:rPr>
        <w:t>ONa</w:t>
      </w:r>
      <w:proofErr w:type="spellEnd"/>
      <w:r w:rsidRPr="00C0292D">
        <w:rPr>
          <w:rFonts w:cs="Arial Unicode MS"/>
        </w:rPr>
        <w:t>)</w:t>
      </w:r>
      <w:r w:rsidRPr="00C0292D">
        <w:rPr>
          <w:rFonts w:cs="Arial Unicode MS"/>
          <w:vertAlign w:val="subscript"/>
        </w:rPr>
        <w:t>2</w:t>
      </w:r>
      <w:r w:rsidRPr="00C0292D">
        <w:rPr>
          <w:rFonts w:cs="Arial Unicode MS"/>
        </w:rPr>
        <w:t xml:space="preserve"> was dissolved in 50 ml of H</w:t>
      </w:r>
      <w:r w:rsidRPr="00C0292D">
        <w:rPr>
          <w:rFonts w:cs="Arial Unicode MS"/>
          <w:vertAlign w:val="subscript"/>
        </w:rPr>
        <w:t>2</w:t>
      </w:r>
      <w:r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Pr="00C0292D">
        <w:rPr>
          <w:rFonts w:cs="Arial Unicode MS"/>
          <w:vertAlign w:val="subscript"/>
        </w:rPr>
        <w:t>2</w:t>
      </w:r>
      <w:r w:rsidRPr="00C0292D">
        <w:rPr>
          <w:rFonts w:cs="Arial Unicode MS"/>
        </w:rPr>
        <w:t xml:space="preserve">, the solution was quickly boiled for 2 minutes then cooled for 15 minutes. Neutralisation with sodium carbonate turned the solution from light yellow to clear. </w:t>
      </w:r>
      <w:r w:rsidR="00921B30">
        <w:rPr>
          <w:rFonts w:cs="Arial Unicode MS"/>
        </w:rPr>
        <w:t>The s</w:t>
      </w:r>
      <w:r w:rsidRPr="00C0292D">
        <w:rPr>
          <w:rFonts w:cs="Arial Unicode MS"/>
        </w:rPr>
        <w:t xml:space="preserve">olution </w:t>
      </w:r>
      <w:commentRangeStart w:id="19"/>
      <w:r w:rsidRPr="00C0292D">
        <w:rPr>
          <w:rFonts w:cs="Arial Unicode MS"/>
        </w:rPr>
        <w:t xml:space="preserve">was dried </w:t>
      </w:r>
      <w:commentRangeEnd w:id="19"/>
      <w:r w:rsidR="00921B30">
        <w:rPr>
          <w:rStyle w:val="CommentReference"/>
          <w:rFonts w:ascii="Calibri" w:eastAsia="宋体" w:hAnsi="Calibri"/>
        </w:rPr>
        <w:commentReference w:id="19"/>
      </w:r>
      <w:r w:rsidRPr="00C0292D">
        <w:rPr>
          <w:rFonts w:cs="Arial Unicode MS"/>
        </w:rPr>
        <w:t>and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w:t>
      </w:r>
      <w:r w:rsidRPr="00C0292D">
        <w:rPr>
          <w:rFonts w:cs="Arial Unicode MS"/>
        </w:rPr>
        <w:lastRenderedPageBreak/>
        <w:t xml:space="preserve">extracted with benzene. </w:t>
      </w:r>
      <w:r w:rsidR="00921B30">
        <w:rPr>
          <w:rFonts w:cs="Arial Unicode MS"/>
        </w:rPr>
        <w:t>R</w:t>
      </w:r>
      <w:r w:rsidRPr="00C0292D">
        <w:rPr>
          <w:rFonts w:cs="Arial Unicode MS"/>
        </w:rPr>
        <w:t xml:space="preserve">emoving the benzene </w:t>
      </w:r>
      <w:r w:rsidRPr="00BD15CA">
        <w:rPr>
          <w:rFonts w:cs="Arial Unicode MS"/>
          <w:i/>
        </w:rPr>
        <w:t xml:space="preserve">in </w:t>
      </w:r>
      <w:proofErr w:type="spellStart"/>
      <w:r w:rsidRPr="00BD15CA">
        <w:rPr>
          <w:rFonts w:cs="Arial Unicode MS"/>
          <w:i/>
        </w:rPr>
        <w:t>vacuo</w:t>
      </w:r>
      <w:proofErr w:type="spellEnd"/>
      <w:r w:rsidRPr="00C0292D">
        <w:rPr>
          <w:rFonts w:cs="Arial Unicode MS"/>
        </w:rPr>
        <w:t xml:space="preserve"> resulting in a white solid (70% yield). </w:t>
      </w:r>
    </w:p>
    <w:p w14:paraId="59909ED2" w14:textId="77777777" w:rsidR="00487A88" w:rsidRPr="00C0292D" w:rsidRDefault="00487A88" w:rsidP="00E9451C">
      <w:pPr>
        <w:spacing w:line="360" w:lineRule="auto"/>
        <w:jc w:val="both"/>
        <w:rPr>
          <w:rFonts w:cs="Arial Unicode MS"/>
        </w:rPr>
      </w:pPr>
      <w:r w:rsidRPr="00C0292D">
        <w:rPr>
          <w:rFonts w:cs="Arial Unicode MS"/>
          <w:vertAlign w:val="superscript"/>
        </w:rPr>
        <w:t>1</w:t>
      </w:r>
      <w:r w:rsidRPr="00C0292D">
        <w:rPr>
          <w:rFonts w:cs="Arial Unicode MS"/>
        </w:rPr>
        <w:t>H NMR (500 MHz, CDCl</w:t>
      </w:r>
      <w:r w:rsidRPr="00C0292D">
        <w:rPr>
          <w:rFonts w:cs="Arial Unicode MS"/>
          <w:vertAlign w:val="subscript"/>
        </w:rPr>
        <w:t>3</w:t>
      </w:r>
      <w:r w:rsidRPr="00C0292D">
        <w:rPr>
          <w:rFonts w:cs="Arial Unicode MS"/>
        </w:rPr>
        <w:t xml:space="preserve">) δ 1.58 (d, </w:t>
      </w:r>
      <w:r w:rsidRPr="00C0292D">
        <w:rPr>
          <w:rFonts w:cs="Arial Unicode MS"/>
          <w:i/>
          <w:iCs/>
        </w:rPr>
        <w:t>J</w:t>
      </w:r>
      <w:r w:rsidRPr="00C0292D">
        <w:rPr>
          <w:rFonts w:cs="Arial Unicode MS"/>
        </w:rPr>
        <w:t xml:space="preserve"> = 6.8 Hz, 5.9%), 1.52 – 1.49 (m, 27%), 1.48 (d, </w:t>
      </w:r>
      <w:r w:rsidRPr="00C0292D">
        <w:rPr>
          <w:rFonts w:cs="Arial Unicode MS"/>
          <w:i/>
          <w:iCs/>
        </w:rPr>
        <w:t>J</w:t>
      </w:r>
      <w:r w:rsidRPr="00C0292D">
        <w:rPr>
          <w:rFonts w:cs="Arial Unicode MS"/>
        </w:rPr>
        <w:t xml:space="preserve"> = 2.1 Hz, 58%), 1.44 – 1.42 (m, 8%). This corresponds to the literature reference (</w:t>
      </w:r>
      <w:proofErr w:type="spellStart"/>
      <w:r w:rsidRPr="00C0292D">
        <w:rPr>
          <w:rFonts w:cs="Arial Unicode MS"/>
        </w:rPr>
        <w:t>Aposhian</w:t>
      </w:r>
      <w:proofErr w:type="spellEnd"/>
      <w:r w:rsidRPr="00C0292D">
        <w:rPr>
          <w:rFonts w:cs="Arial Unicode MS"/>
        </w:rPr>
        <w:t xml:space="preserve"> et al</w:t>
      </w:r>
      <w:hyperlink w:anchor="_ENREF_4_2" w:tooltip="Petrick, 2001 #134" w:history="1">
        <w:r w:rsidRPr="00C0292D">
          <w:rPr>
            <w:rFonts w:cs="Arial Unicode MS"/>
          </w:rPr>
          <w:fldChar w:fldCharType="begin"/>
        </w:r>
        <w:r>
          <w:rPr>
            <w:rFonts w:cs="Arial Unicode MS"/>
          </w:rPr>
          <w:instrText xml:space="preserve"> ADDIN EN.CITE &lt;EndNote&gt;&lt;Cite&gt;&lt;Author&gt;Petrick&lt;/Author&gt;&lt;Year&gt;2001&lt;/Year&gt;&lt;RecNum&gt;134&lt;/RecNum&gt;&lt;DisplayText&gt;&lt;style face="superscript"&gt;33&lt;/style&gt;&lt;/DisplayText&gt;&lt;record&gt;&lt;rec-number&gt;134&lt;/rec-number&gt;&lt;foreign-keys&gt;&lt;key app="EN" db-id="925ewvdr4stppxextfzpv0x4edx2rrttpr5r"&gt;134&lt;/key&gt;&lt;/foreign-keys&gt;&lt;ref-type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Pr="00C0292D">
          <w:rPr>
            <w:rFonts w:cs="Arial Unicode MS"/>
          </w:rPr>
          <w:fldChar w:fldCharType="separate"/>
        </w:r>
        <w:r w:rsidRPr="00E315A5">
          <w:rPr>
            <w:rFonts w:cs="Arial Unicode MS"/>
            <w:noProof/>
            <w:vertAlign w:val="superscript"/>
          </w:rPr>
          <w:t>33</w:t>
        </w:r>
        <w:r w:rsidRPr="00C0292D">
          <w:rPr>
            <w:rFonts w:cs="Arial Unicode MS"/>
          </w:rPr>
          <w:fldChar w:fldCharType="end"/>
        </w:r>
      </w:hyperlink>
      <w:r w:rsidRPr="00C0292D">
        <w:rPr>
          <w:rFonts w:cs="Arial Unicode MS"/>
        </w:rPr>
        <w:t>) of (CDCl</w:t>
      </w:r>
      <w:r w:rsidRPr="00C0292D">
        <w:rPr>
          <w:rFonts w:cs="Arial Unicode MS"/>
          <w:vertAlign w:val="subscript"/>
        </w:rPr>
        <w:t>3</w:t>
      </w:r>
      <w:r w:rsidRPr="00C0292D">
        <w:rPr>
          <w:rFonts w:cs="Arial Unicode MS"/>
        </w:rPr>
        <w:t xml:space="preserve">): δ 1.58/1.59 (5.0%), 1.50/1.51 (26.8%), 1.48 (60.0%), 1.43 (8.1%).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1.17 (s, 1H). </w:t>
      </w:r>
      <w:r w:rsidRPr="00C0292D">
        <w:rPr>
          <w:rFonts w:cs="Arial Unicode MS"/>
          <w:vertAlign w:val="superscript"/>
        </w:rPr>
        <w:t>1</w:t>
      </w:r>
      <w:r w:rsidRPr="00C0292D">
        <w:rPr>
          <w:rFonts w:cs="Arial Unicode MS"/>
        </w:rPr>
        <w:t>H NMR (500 MHz, C</w:t>
      </w:r>
      <w:r w:rsidRPr="00C0292D">
        <w:rPr>
          <w:rFonts w:cs="Arial Unicode MS"/>
          <w:vertAlign w:val="subscript"/>
        </w:rPr>
        <w:t>6</w:t>
      </w:r>
      <w:r w:rsidRPr="00C0292D">
        <w:rPr>
          <w:rFonts w:cs="Arial Unicode MS"/>
        </w:rPr>
        <w:t>D</w:t>
      </w:r>
      <w:r w:rsidRPr="00C0292D">
        <w:rPr>
          <w:rFonts w:cs="Arial Unicode MS"/>
          <w:vertAlign w:val="subscript"/>
        </w:rPr>
        <w:t>6</w:t>
      </w:r>
      <w:r w:rsidRPr="00C0292D">
        <w:rPr>
          <w:rFonts w:cs="Arial Unicode MS"/>
        </w:rPr>
        <w:t xml:space="preserve">) δ 1.21 (s, 1H). </w:t>
      </w:r>
      <w:r w:rsidRPr="00C0292D">
        <w:rPr>
          <w:rFonts w:cs="Arial Unicode MS"/>
          <w:vertAlign w:val="superscript"/>
        </w:rPr>
        <w:t>1</w:t>
      </w:r>
      <w:r w:rsidRPr="00C0292D">
        <w:rPr>
          <w:rFonts w:cs="Arial Unicode MS"/>
        </w:rPr>
        <w:t>H NMR (500 MHz, CD</w:t>
      </w:r>
      <w:r w:rsidRPr="00C0292D">
        <w:rPr>
          <w:rFonts w:cs="Arial Unicode MS"/>
          <w:vertAlign w:val="subscript"/>
        </w:rPr>
        <w:t>3</w:t>
      </w:r>
      <w:r w:rsidRPr="00C0292D">
        <w:rPr>
          <w:rFonts w:cs="Arial Unicode MS"/>
        </w:rPr>
        <w:t>OD) δ 1.25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7.1 Hz, 1H). ESI of the compound did not reveal any tetramer peaks as NMR later indicated that it possibly hydrolyses. </w:t>
      </w:r>
    </w:p>
    <w:p w14:paraId="1C29C41E" w14:textId="77777777" w:rsidR="00487A88" w:rsidRPr="00C0292D" w:rsidRDefault="00487A88" w:rsidP="00487A88">
      <w:pPr>
        <w:spacing w:line="360" w:lineRule="auto"/>
        <w:jc w:val="both"/>
        <w:rPr>
          <w:rFonts w:cs="Arial Unicode MS"/>
          <w:sz w:val="17"/>
          <w:szCs w:val="17"/>
        </w:rPr>
      </w:pPr>
      <w:commentRangeStart w:id="20"/>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 </w:t>
      </w:r>
      <w:commentRangeEnd w:id="20"/>
      <w:r w:rsidR="00921B30">
        <w:rPr>
          <w:rStyle w:val="CommentReference"/>
          <w:rFonts w:ascii="Calibri" w:eastAsia="宋体" w:hAnsi="Calibri"/>
        </w:rPr>
        <w:commentReference w:id="20"/>
      </w:r>
      <w:r w:rsidRPr="00C0292D">
        <w:rPr>
          <w:rFonts w:cs="Arial Unicode MS"/>
        </w:rPr>
        <w:t>takes the form of cyclic and linear oligomers, hence resulting in the formula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vertAlign w:val="subscript"/>
        </w:rPr>
        <w:t xml:space="preserve">, </w:t>
      </w:r>
      <w:r w:rsidRPr="00C0292D">
        <w:rPr>
          <w:rFonts w:cs="Arial Unicode MS"/>
        </w:rPr>
        <w:t>where the exact number of oligomers depends on the concentration of the solution. This is shown in the CDCl</w:t>
      </w:r>
      <w:r w:rsidRPr="00C0292D">
        <w:rPr>
          <w:rFonts w:cs="Arial Unicode MS"/>
          <w:vertAlign w:val="subscript"/>
        </w:rPr>
        <w:t>3</w:t>
      </w:r>
      <w:r w:rsidRPr="00C0292D">
        <w:rPr>
          <w:rFonts w:cs="Arial Unicode MS"/>
        </w:rPr>
        <w:t xml:space="preserve"> NMR which contains 4 sets of multiplets in CDCl</w:t>
      </w:r>
      <w:r w:rsidRPr="00C0292D">
        <w:rPr>
          <w:rFonts w:cs="Arial Unicode MS"/>
          <w:vertAlign w:val="subscript"/>
        </w:rPr>
        <w:t>3</w:t>
      </w:r>
      <w:r w:rsidRPr="00C0292D">
        <w:rPr>
          <w:rFonts w:cs="Arial Unicode MS"/>
        </w:rPr>
        <w:t>.</w:t>
      </w:r>
    </w:p>
    <w:p w14:paraId="095586F9" w14:textId="77777777" w:rsidR="00487A88" w:rsidRPr="00C0292D" w:rsidRDefault="00487A88" w:rsidP="00487A88">
      <w:pPr>
        <w:pStyle w:val="McGillSecondLevelSubheading"/>
        <w:rPr>
          <w:rFonts w:cs="Arial Unicode MS"/>
        </w:rPr>
      </w:pPr>
      <w:bookmarkStart w:id="21" w:name="_Toc402529300"/>
      <w:r w:rsidRPr="00C0292D">
        <w:rPr>
          <w:rFonts w:cs="Arial Unicode MS"/>
        </w:rPr>
        <w:t xml:space="preserve">3.2.2 Examining the nature of </w:t>
      </w:r>
      <w:commentRangeStart w:id="22"/>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w:t>
      </w:r>
      <w:bookmarkEnd w:id="21"/>
      <w:commentRangeEnd w:id="22"/>
      <w:r w:rsidR="00921B30">
        <w:rPr>
          <w:rStyle w:val="CommentReference"/>
          <w:rFonts w:ascii="Calibri" w:eastAsia="宋体" w:hAnsi="Calibri"/>
          <w:b w:val="0"/>
        </w:rPr>
        <w:commentReference w:id="22"/>
      </w:r>
    </w:p>
    <w:p w14:paraId="3127AA4B" w14:textId="2580BB82" w:rsidR="00487A88" w:rsidRPr="00C0292D" w:rsidRDefault="00487A88" w:rsidP="00487A88">
      <w:pPr>
        <w:spacing w:line="360" w:lineRule="auto"/>
        <w:ind w:firstLine="720"/>
        <w:jc w:val="both"/>
        <w:rPr>
          <w:rFonts w:cs="Arial Unicode MS"/>
        </w:rPr>
      </w:pPr>
      <w:proofErr w:type="spellStart"/>
      <w:r w:rsidRPr="00C0292D">
        <w:rPr>
          <w:rFonts w:cs="Arial Unicode MS"/>
        </w:rPr>
        <w:t>Monomethyl</w:t>
      </w:r>
      <w:proofErr w:type="spellEnd"/>
      <w:r w:rsidRPr="00C0292D">
        <w:rPr>
          <w:rFonts w:cs="Arial Unicode MS"/>
        </w:rPr>
        <w:t xml:space="preserve"> </w:t>
      </w:r>
      <w:proofErr w:type="spellStart"/>
      <w:r w:rsidRPr="00C0292D">
        <w:rPr>
          <w:rFonts w:cs="Arial Unicode MS"/>
        </w:rPr>
        <w:t>arsinous</w:t>
      </w:r>
      <w:proofErr w:type="spellEnd"/>
      <w:r w:rsidRPr="00C0292D">
        <w:rPr>
          <w:rFonts w:cs="Arial Unicode MS"/>
        </w:rPr>
        <w:t xml:space="preserve"> acid exists in different oligomers </w:t>
      </w:r>
      <w:r w:rsidR="00921B30">
        <w:rPr>
          <w:rFonts w:cs="Arial Unicode MS"/>
        </w:rPr>
        <w:t xml:space="preserve">with complicated and poorly understood equilibria and dynamics.  </w:t>
      </w:r>
      <w:r w:rsidRPr="00C0292D">
        <w:rPr>
          <w:rFonts w:cs="Arial Unicode MS"/>
        </w:rPr>
        <w:t xml:space="preserve">. </w:t>
      </w:r>
      <w:proofErr w:type="spellStart"/>
      <w:r w:rsidRPr="00C0292D">
        <w:rPr>
          <w:rFonts w:cs="Arial Unicode MS"/>
        </w:rPr>
        <w:t>Marsmann</w:t>
      </w:r>
      <w:proofErr w:type="spellEnd"/>
      <w:r w:rsidRPr="00C0292D">
        <w:rPr>
          <w:rFonts w:cs="Arial Unicode MS"/>
        </w:rPr>
        <w:t xml:space="preserve"> and </w:t>
      </w:r>
      <w:proofErr w:type="spellStart"/>
      <w:r w:rsidRPr="00C0292D">
        <w:rPr>
          <w:rFonts w:cs="Arial Unicode MS"/>
        </w:rPr>
        <w:t>Wazer</w:t>
      </w:r>
      <w:proofErr w:type="spellEnd"/>
      <w:r>
        <w:rPr>
          <w:rFonts w:cs="Arial Unicode MS"/>
        </w:rPr>
        <w:fldChar w:fldCharType="begin"/>
      </w:r>
      <w:r>
        <w:rPr>
          <w:rFonts w:cs="Arial Unicode MS"/>
        </w:rPr>
        <w:instrText xml:space="preserve"> HYPERLINK \l "_ENREF_4_3" \o "Marsmann, 1970 #196" </w:instrText>
      </w:r>
      <w:r>
        <w:rPr>
          <w:rFonts w:cs="Arial Unicode MS"/>
        </w:rPr>
        <w:fldChar w:fldCharType="separate"/>
      </w:r>
      <w:r w:rsidRPr="00C0292D">
        <w:rPr>
          <w:rFonts w:cs="Arial Unicode MS"/>
        </w:rPr>
        <w:fldChar w:fldCharType="begin"/>
      </w:r>
      <w:r>
        <w:rPr>
          <w:rFonts w:cs="Arial Unicode MS"/>
        </w:rPr>
        <w:instrText xml:space="preserve"> ADDIN EN.CITE &lt;EndNote&gt;&lt;Cite&gt;&lt;Author&gt;Marsmann&lt;/Author&gt;&lt;Year&gt;1970&lt;/Year&gt;&lt;RecNum&gt;196&lt;/RecNum&gt;&lt;DisplayText&gt;&lt;style face="superscript"&gt;34&lt;/style&gt;&lt;/DisplayText&gt;&lt;record&gt;&lt;rec-number&gt;196&lt;/rec-number&gt;&lt;foreign-keys&gt;&lt;key app="EN" db-id="925ewvdr4stppxextfzpv0x4edx2rrttpr5r"&gt;196&lt;/key&gt;&lt;/foreign-keys&gt;&lt;ref-type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Pr="00C0292D">
        <w:rPr>
          <w:rFonts w:cs="Arial Unicode MS"/>
        </w:rPr>
        <w:fldChar w:fldCharType="separate"/>
      </w:r>
      <w:r w:rsidRPr="00E315A5">
        <w:rPr>
          <w:rFonts w:cs="Arial Unicode MS"/>
          <w:noProof/>
          <w:vertAlign w:val="superscript"/>
        </w:rPr>
        <w:t>34</w:t>
      </w:r>
      <w:r w:rsidRPr="00C0292D">
        <w:rPr>
          <w:rFonts w:cs="Arial Unicode MS"/>
        </w:rPr>
        <w:fldChar w:fldCharType="end"/>
      </w:r>
      <w:r>
        <w:rPr>
          <w:rFonts w:cs="Arial Unicode MS"/>
        </w:rPr>
        <w:fldChar w:fldCharType="end"/>
      </w:r>
      <w:r w:rsidRPr="00C0292D">
        <w:rPr>
          <w:rFonts w:cs="Arial Unicode MS"/>
        </w:rPr>
        <w:t xml:space="preserve"> proposed the possibility of the species </w:t>
      </w:r>
      <w:proofErr w:type="spellStart"/>
      <w:r w:rsidRPr="00C0292D">
        <w:rPr>
          <w:rFonts w:cs="Arial Unicode MS"/>
        </w:rPr>
        <w:t>olgi</w:t>
      </w:r>
      <w:r w:rsidR="00921B30">
        <w:rPr>
          <w:rFonts w:cs="Arial Unicode MS"/>
        </w:rPr>
        <w:t>o</w:t>
      </w:r>
      <w:r w:rsidRPr="00C0292D">
        <w:rPr>
          <w:rFonts w:cs="Arial Unicode MS"/>
        </w:rPr>
        <w:t>meriz</w:t>
      </w:r>
      <w:r w:rsidR="00921B30">
        <w:rPr>
          <w:rFonts w:cs="Arial Unicode MS"/>
        </w:rPr>
        <w:t>es</w:t>
      </w:r>
      <w:proofErr w:type="spellEnd"/>
      <w:r w:rsidR="00921B30">
        <w:rPr>
          <w:rFonts w:cs="Arial Unicode MS"/>
        </w:rPr>
        <w:t xml:space="preserve"> </w:t>
      </w:r>
      <w:r w:rsidRPr="00C0292D">
        <w:rPr>
          <w:rFonts w:cs="Arial Unicode MS"/>
        </w:rPr>
        <w:t xml:space="preserve"> at higher concentrations and temperatures,</w:t>
      </w:r>
      <w:r w:rsidR="00921B30">
        <w:rPr>
          <w:rFonts w:cs="Arial Unicode MS"/>
        </w:rPr>
        <w:t xml:space="preserve"> to give a cyclic anhydride,</w:t>
      </w:r>
      <w:r w:rsidRPr="00C0292D">
        <w:rPr>
          <w:rFonts w:cs="Arial Unicode MS"/>
        </w:rPr>
        <w:t xml:space="preserve"> in particular </w:t>
      </w:r>
      <w:r w:rsidR="00921B30">
        <w:rPr>
          <w:rFonts w:cs="Arial Unicode MS"/>
        </w:rPr>
        <w:t xml:space="preserve">with a </w:t>
      </w:r>
      <w:r w:rsidRPr="00C0292D">
        <w:rPr>
          <w:rFonts w:cs="Arial Unicode MS"/>
        </w:rPr>
        <w:t xml:space="preserve">preference </w:t>
      </w:r>
      <w:r w:rsidR="00921B30">
        <w:rPr>
          <w:rFonts w:cs="Arial Unicode MS"/>
        </w:rPr>
        <w:t xml:space="preserve">for a </w:t>
      </w:r>
      <w:r w:rsidRPr="00C0292D">
        <w:rPr>
          <w:rFonts w:cs="Arial Unicode MS"/>
        </w:rPr>
        <w:t xml:space="preserve"> </w:t>
      </w:r>
      <w:proofErr w:type="spellStart"/>
      <w:r w:rsidRPr="00C0292D">
        <w:rPr>
          <w:rFonts w:cs="Arial Unicode MS"/>
        </w:rPr>
        <w:t>tetrameric</w:t>
      </w:r>
      <w:proofErr w:type="spellEnd"/>
      <w:r w:rsidRPr="00C0292D">
        <w:rPr>
          <w:rFonts w:cs="Arial Unicode MS"/>
        </w:rPr>
        <w:t xml:space="preserve"> form</w:t>
      </w:r>
      <w:r w:rsidR="00A34479">
        <w:rPr>
          <w:rFonts w:cs="Arial Unicode MS"/>
        </w:rPr>
        <w:t>.  For example</w:t>
      </w:r>
      <w:r w:rsidRPr="00C0292D">
        <w:rPr>
          <w:rFonts w:cs="Arial Unicode MS"/>
        </w:rPr>
        <w:t xml:space="preserve"> at 48% </w:t>
      </w:r>
      <w:proofErr w:type="spellStart"/>
      <w:r w:rsidRPr="00C0292D">
        <w:rPr>
          <w:rFonts w:cs="Arial Unicode MS"/>
        </w:rPr>
        <w:t>wt</w:t>
      </w:r>
      <w:proofErr w:type="spellEnd"/>
      <w:r w:rsidRPr="00C0292D">
        <w:rPr>
          <w:rFonts w:cs="Arial Unicode MS"/>
        </w:rPr>
        <w:t xml:space="preserve"> co</w:t>
      </w:r>
      <w:r w:rsidR="00E9451C">
        <w:rPr>
          <w:rFonts w:cs="Arial Unicode MS"/>
        </w:rPr>
        <w:t xml:space="preserve">ncentrations of </w:t>
      </w:r>
      <w:proofErr w:type="spellStart"/>
      <w:r w:rsidR="00E9451C">
        <w:rPr>
          <w:rFonts w:cs="Arial Unicode MS"/>
        </w:rPr>
        <w:t>arsenosomethane</w:t>
      </w:r>
      <w:proofErr w:type="spellEnd"/>
      <w:r w:rsidRPr="00C0292D">
        <w:rPr>
          <w:rFonts w:cs="Arial Unicode MS"/>
        </w:rPr>
        <w:t xml:space="preserve"> at </w:t>
      </w:r>
      <w:r w:rsidRPr="00C0292D">
        <w:rPr>
          <w:rFonts w:cs="Arial Unicode MS"/>
        </w:rPr>
        <w:lastRenderedPageBreak/>
        <w:t>120°C (in diphenyl ether)</w:t>
      </w:r>
      <w:r w:rsidR="00A34479">
        <w:rPr>
          <w:rFonts w:cs="Arial Unicode MS"/>
        </w:rPr>
        <w:t xml:space="preserve"> it is </w:t>
      </w:r>
      <w:proofErr w:type="spellStart"/>
      <w:r w:rsidR="00A34479">
        <w:rPr>
          <w:rFonts w:cs="Arial Unicode MS"/>
        </w:rPr>
        <w:t>tetrameric</w:t>
      </w:r>
      <w:proofErr w:type="spellEnd"/>
      <w:r w:rsidRPr="00C0292D">
        <w:rPr>
          <w:rFonts w:cs="Arial Unicode MS"/>
        </w:rPr>
        <w:t xml:space="preserve">. It is interesting to note that the </w:t>
      </w:r>
      <w:proofErr w:type="spellStart"/>
      <w:r w:rsidRPr="00C0292D">
        <w:rPr>
          <w:rFonts w:cs="Arial Unicode MS"/>
        </w:rPr>
        <w:t>Wazer</w:t>
      </w:r>
      <w:proofErr w:type="spellEnd"/>
      <w:r w:rsidRPr="00C0292D">
        <w:rPr>
          <w:rFonts w:cs="Arial Unicode MS"/>
        </w:rPr>
        <w:t xml:space="preserve"> did not observe a hydrolysis with diphenyl ether. </w:t>
      </w:r>
    </w:p>
    <w:p w14:paraId="59BCBCB0" w14:textId="7B8C8C57" w:rsidR="00487A88" w:rsidRPr="00C0292D" w:rsidRDefault="00487A88" w:rsidP="00487A88">
      <w:pPr>
        <w:spacing w:line="360" w:lineRule="auto"/>
        <w:ind w:firstLine="720"/>
        <w:jc w:val="both"/>
        <w:rPr>
          <w:rFonts w:cs="Arial Unicode MS"/>
        </w:rPr>
      </w:pPr>
      <w:r w:rsidRPr="00C0292D">
        <w:rPr>
          <w:rFonts w:cs="Arial Unicode MS"/>
        </w:rPr>
        <w:t xml:space="preserve"> To validate th</w:t>
      </w:r>
      <w:r w:rsidR="00A34479">
        <w:rPr>
          <w:rFonts w:cs="Arial Unicode MS"/>
        </w:rPr>
        <w:t>e</w:t>
      </w:r>
      <w:r w:rsidRPr="00C0292D">
        <w:rPr>
          <w:rFonts w:cs="Arial Unicode MS"/>
        </w:rPr>
        <w:t xml:space="preserve"> </w:t>
      </w:r>
      <w:r w:rsidR="006E1AFF" w:rsidRPr="00C0292D">
        <w:rPr>
          <w:rFonts w:cs="Arial Unicode MS"/>
        </w:rPr>
        <w:t>possible</w:t>
      </w:r>
      <w:r w:rsidR="00A34479">
        <w:rPr>
          <w:rFonts w:cs="Arial Unicode MS"/>
        </w:rPr>
        <w:t xml:space="preserve"> presence</w:t>
      </w:r>
      <w:r w:rsidRPr="00C0292D">
        <w:rPr>
          <w:rFonts w:cs="Arial Unicode MS"/>
        </w:rPr>
        <w:t xml:space="preserve"> of oligomer</w:t>
      </w:r>
      <w:r w:rsidR="00A34479">
        <w:rPr>
          <w:rFonts w:cs="Arial Unicode MS"/>
        </w:rPr>
        <w:t>s</w:t>
      </w:r>
      <w:r w:rsidRPr="00C0292D">
        <w:rPr>
          <w:rFonts w:cs="Arial Unicode MS"/>
        </w:rPr>
        <w:t>, a temperature depend</w:t>
      </w:r>
      <w:r w:rsidR="00A34479">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dissolved in 1000 </w:t>
      </w:r>
      <w:proofErr w:type="spellStart"/>
      <w:r w:rsidRPr="00C0292D">
        <w:rPr>
          <w:rFonts w:cs="Arial Unicode MS"/>
        </w:rPr>
        <w:t>ul</w:t>
      </w:r>
      <w:proofErr w:type="spellEnd"/>
      <w:r w:rsidRPr="00C0292D">
        <w:rPr>
          <w:rFonts w:cs="Arial Unicode MS"/>
        </w:rPr>
        <w:t xml:space="preserve"> of CDCl</w:t>
      </w:r>
      <w:r w:rsidRPr="00C0292D">
        <w:rPr>
          <w:rFonts w:cs="Arial Unicode MS"/>
          <w:vertAlign w:val="subscript"/>
        </w:rPr>
        <w:t>3</w:t>
      </w:r>
      <w:r w:rsidRPr="00C0292D">
        <w:rPr>
          <w:rFonts w:cs="Arial Unicode MS"/>
        </w:rPr>
        <w:t xml:space="preserve">. The sample was initially cooled down to 273.15K and the temperature was slowly brought up in 10° increments. </w:t>
      </w:r>
    </w:p>
    <w:p w14:paraId="389F83AE" w14:textId="77777777" w:rsidR="00487A88" w:rsidRPr="00C0292D" w:rsidRDefault="00487A88" w:rsidP="00487A88">
      <w:pPr>
        <w:spacing w:line="360" w:lineRule="auto"/>
        <w:jc w:val="center"/>
        <w:rPr>
          <w:rFonts w:cs="Arial Unicode MS"/>
        </w:rPr>
      </w:pPr>
      <w:r w:rsidRPr="00C0292D">
        <w:rPr>
          <w:rFonts w:cs="Arial Unicode MS"/>
        </w:rPr>
        <w:object w:dxaOrig="13531" w:dyaOrig="11731" w14:anchorId="0AEB89F0">
          <v:shape id="_x0000_i1030" type="#_x0000_t75" style="width:347.45pt;height:300.55pt" o:ole="">
            <v:imagedata r:id="rId17" o:title=""/>
          </v:shape>
          <o:OLEObject Type="Embed" ProgID="MestReNova.Document.1" ShapeID="_x0000_i1030" DrawAspect="Content" ObjectID="_1477135230" r:id="rId18"/>
        </w:object>
      </w:r>
    </w:p>
    <w:p w14:paraId="5A8B7896" w14:textId="77777777" w:rsidR="00487A88" w:rsidRPr="00C0292D" w:rsidRDefault="00487A88" w:rsidP="00487A88">
      <w:pPr>
        <w:pStyle w:val="McGillFigureCaption"/>
        <w:jc w:val="center"/>
        <w:rPr>
          <w:rStyle w:val="McGillBoldMcGillSVisualEmphasis"/>
          <w:rFonts w:cs="Arial Unicode MS"/>
        </w:rPr>
      </w:pPr>
      <w:bookmarkStart w:id="23" w:name="_Toc40227245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Pr="00C0292D">
        <w:rPr>
          <w:rStyle w:val="McGillBoldMcGillSVisualEmphasis"/>
          <w:rFonts w:cs="Arial Unicode MS"/>
        </w:rPr>
        <w:t>)x</w:t>
      </w:r>
      <w:proofErr w:type="gramEnd"/>
      <w:r w:rsidRPr="00C0292D">
        <w:rPr>
          <w:rStyle w:val="McGillBoldMcGillSVisualEmphasis"/>
          <w:rFonts w:cs="Arial Unicode MS"/>
        </w:rPr>
        <w:t xml:space="preserve"> dissolved in CDCl3, 1) 273.15 K, 2) 283.15, 3)298.15 K, 4)313.15K, 5) 323.15K.</w:t>
      </w:r>
      <w:bookmarkEnd w:id="23"/>
    </w:p>
    <w:p w14:paraId="339DEC2F" w14:textId="20DA5E50" w:rsidR="00487A88" w:rsidRDefault="00487A88" w:rsidP="00487A88">
      <w:pPr>
        <w:spacing w:line="360" w:lineRule="auto"/>
        <w:ind w:firstLine="720"/>
        <w:jc w:val="both"/>
        <w:rPr>
          <w:rFonts w:cs="Arial Unicode MS"/>
        </w:rPr>
      </w:pPr>
      <w:r w:rsidRPr="00C0292D">
        <w:rPr>
          <w:rFonts w:cs="Arial Unicode MS"/>
        </w:rPr>
        <w:t xml:space="preserve">As the temperature increases, we notice a shoulder peak appearing at 1.48 ppm. We also notice in increase in the intensity of the peaks at 1.57 and 1.59. No </w:t>
      </w:r>
      <w:r w:rsidRPr="00C0292D">
        <w:rPr>
          <w:rFonts w:cs="Arial Unicode MS"/>
        </w:rPr>
        <w:lastRenderedPageBreak/>
        <w:t xml:space="preserve">coalescence of the peaks is observed suggesting that this process is slow on the NMR time scale. The integrals of the peaks stay constant during the heating and the mixture returns to its original composition upon cooling to room temperature. </w:t>
      </w:r>
      <w:r w:rsidR="00A34479">
        <w:rPr>
          <w:rFonts w:cs="Arial Unicode MS"/>
        </w:rPr>
        <w:t>Clearly under these condition there are no new species or alt</w:t>
      </w:r>
      <w:r w:rsidR="00E9451C">
        <w:rPr>
          <w:rFonts w:cs="Arial Unicode MS"/>
        </w:rPr>
        <w:t>eration of the concentrations of</w:t>
      </w:r>
      <w:r w:rsidR="00A34479">
        <w:rPr>
          <w:rFonts w:cs="Arial Unicode MS"/>
        </w:rPr>
        <w:t xml:space="preserve"> the solution components.  There remains open questions about different solvents</w:t>
      </w:r>
      <w:proofErr w:type="gramStart"/>
      <w:r w:rsidR="00A34479">
        <w:rPr>
          <w:rFonts w:cs="Arial Unicode MS"/>
        </w:rPr>
        <w:t xml:space="preserve">, </w:t>
      </w:r>
      <w:r w:rsidRPr="00C0292D">
        <w:rPr>
          <w:rFonts w:cs="Arial Unicode MS"/>
        </w:rPr>
        <w:t xml:space="preserve"> in</w:t>
      </w:r>
      <w:proofErr w:type="gramEnd"/>
      <w:r w:rsidRPr="00C0292D">
        <w:rPr>
          <w:rFonts w:cs="Arial Unicode MS"/>
        </w:rPr>
        <w:t xml:space="preserve"> particular the use of different solvents (</w:t>
      </w:r>
      <w:r w:rsidR="00A34479">
        <w:rPr>
          <w:rFonts w:cs="Arial Unicode MS"/>
        </w:rPr>
        <w:t xml:space="preserve">such as </w:t>
      </w:r>
      <w:proofErr w:type="spellStart"/>
      <w:r w:rsidRPr="00C0292D">
        <w:rPr>
          <w:rFonts w:cs="Arial Unicode MS"/>
        </w:rPr>
        <w:t>diphenylether</w:t>
      </w:r>
      <w:proofErr w:type="spellEnd"/>
      <w:r w:rsidRPr="00C0292D">
        <w:rPr>
          <w:rFonts w:cs="Arial Unicode MS"/>
        </w:rPr>
        <w:t xml:space="preserve">, the solvent used by </w:t>
      </w:r>
      <w:proofErr w:type="spellStart"/>
      <w:r w:rsidRPr="00C0292D">
        <w:rPr>
          <w:rFonts w:cs="Arial Unicode MS"/>
        </w:rPr>
        <w:t>Marsmann</w:t>
      </w:r>
      <w:proofErr w:type="spellEnd"/>
      <w:r w:rsidRPr="00C0292D">
        <w:rPr>
          <w:rFonts w:cs="Arial Unicode MS"/>
        </w:rPr>
        <w:t xml:space="preserve"> et al). Concentration variation, especially that of high concentrations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may confirm the </w:t>
      </w:r>
      <w:proofErr w:type="spellStart"/>
      <w:r w:rsidRPr="00C0292D">
        <w:rPr>
          <w:rFonts w:cs="Arial Unicode MS"/>
        </w:rPr>
        <w:t>oligiomerization</w:t>
      </w:r>
      <w:proofErr w:type="spellEnd"/>
      <w:r w:rsidRPr="00C0292D">
        <w:rPr>
          <w:rFonts w:cs="Arial Unicode MS"/>
        </w:rPr>
        <w:t xml:space="preserve">.  In addition it is difficult to heat the solvent to higher temperatures inside the NMR and this experiment could be extended by heating the compounds separately </w:t>
      </w:r>
      <w:r w:rsidR="00A34479">
        <w:rPr>
          <w:rFonts w:cs="Arial Unicode MS"/>
        </w:rPr>
        <w:t xml:space="preserve">in </w:t>
      </w:r>
      <w:r w:rsidRPr="00C0292D">
        <w:rPr>
          <w:rFonts w:cs="Arial Unicode MS"/>
        </w:rPr>
        <w:t xml:space="preserve">other solvents. The </w:t>
      </w:r>
      <w:proofErr w:type="spellStart"/>
      <w:r w:rsidR="00E9451C" w:rsidRPr="00C0292D">
        <w:rPr>
          <w:rFonts w:cs="Arial Unicode MS"/>
        </w:rPr>
        <w:t>oligomerization</w:t>
      </w:r>
      <w:proofErr w:type="spellEnd"/>
      <w:r w:rsidR="00E9451C" w:rsidRPr="00C0292D">
        <w:rPr>
          <w:rFonts w:cs="Arial Unicode MS"/>
        </w:rPr>
        <w:t xml:space="preserve"> might</w:t>
      </w:r>
      <w:r w:rsidRPr="00C0292D">
        <w:rPr>
          <w:rFonts w:cs="Arial Unicode MS"/>
        </w:rPr>
        <w:t xml:space="preserve"> not be a reversible process in which cause this would not cause a coalescence of the peaks in the NMR. </w:t>
      </w:r>
    </w:p>
    <w:p w14:paraId="4C7A8ACF" w14:textId="21BF7C5D" w:rsidR="00487A88" w:rsidRPr="00C0292D" w:rsidRDefault="00487A88" w:rsidP="00487A88">
      <w:pPr>
        <w:pStyle w:val="McGillBodyText"/>
        <w:ind w:firstLine="720"/>
        <w:jc w:val="both"/>
        <w:rPr>
          <w:rFonts w:cs="Arial Unicode MS"/>
        </w:rPr>
      </w:pPr>
      <w:commentRangeStart w:id="24"/>
      <w:r>
        <w:rPr>
          <w:rStyle w:val="McGillBodyTextChar"/>
          <w:rFonts w:cs="Arial Unicode MS"/>
        </w:rPr>
        <w:t>The</w:t>
      </w:r>
      <w:r w:rsidRPr="00C0292D">
        <w:rPr>
          <w:rStyle w:val="McGillBodyTextChar"/>
          <w:rFonts w:cs="Arial Unicode MS"/>
        </w:rPr>
        <w:t xml:space="preserve"> molecular weight has to be experimentally determined. A calibration curve was made correlated using both the expected ratio of the two compounds based on volume calculations and the ratio based on the integrals of the corresponding peaks in the NMR spectrum.</w:t>
      </w:r>
      <w:r w:rsidRPr="00C0292D">
        <w:rPr>
          <w:rFonts w:cs="Arial Unicode MS"/>
        </w:rPr>
        <w:t xml:space="preserve"> </w:t>
      </w:r>
      <w:commentRangeEnd w:id="24"/>
      <w:r w:rsidR="00A34479">
        <w:rPr>
          <w:rStyle w:val="CommentReference"/>
          <w:rFonts w:ascii="Calibri" w:eastAsia="宋体" w:hAnsi="Calibri"/>
        </w:rPr>
        <w:commentReference w:id="24"/>
      </w:r>
    </w:p>
    <w:p w14:paraId="142C08D5" w14:textId="77777777" w:rsidR="00487A88" w:rsidRPr="00C0292D" w:rsidRDefault="00487A88" w:rsidP="00487A88">
      <w:pPr>
        <w:spacing w:line="360" w:lineRule="auto"/>
        <w:ind w:firstLine="720"/>
        <w:jc w:val="both"/>
        <w:rPr>
          <w:rFonts w:cs="Arial Unicode MS"/>
        </w:rPr>
      </w:pPr>
      <w:r w:rsidRPr="00C0292D">
        <w:rPr>
          <w:rFonts w:cs="Arial Unicode MS"/>
          <w:noProof/>
          <w:lang w:val="en-US" w:eastAsia="zh-CN"/>
        </w:rPr>
        <w:lastRenderedPageBreak/>
        <w:drawing>
          <wp:inline distT="0" distB="0" distL="0" distR="0" wp14:anchorId="09177AD5" wp14:editId="64CFEB28">
            <wp:extent cx="5260340" cy="2592070"/>
            <wp:effectExtent l="0" t="0" r="16510" b="17780"/>
            <wp:docPr id="3"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5BA0DA" w14:textId="77777777" w:rsidR="00487A88" w:rsidRPr="00C0292D" w:rsidRDefault="00487A88" w:rsidP="00487A88">
      <w:pPr>
        <w:pStyle w:val="McGillBodyText"/>
        <w:ind w:firstLine="720"/>
        <w:jc w:val="both"/>
        <w:rPr>
          <w:rFonts w:cs="Arial Unicode MS"/>
        </w:rPr>
      </w:pPr>
      <w:r w:rsidRPr="00C0292D">
        <w:rPr>
          <w:rFonts w:cs="Arial Unicode MS"/>
        </w:rPr>
        <w:t>The scaling co-efficient of 0.85 indicates we have only 85% of what we would have if we assumed that the molecular weight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was 116. This is expected as </w:t>
      </w:r>
      <w:commentRangeStart w:id="25"/>
      <w:r w:rsidRPr="00C0292D">
        <w:rPr>
          <w:rFonts w:cs="Arial Unicode MS"/>
        </w:rPr>
        <w:t>aliphatic isomers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w:t>
      </w:r>
      <w:commentRangeEnd w:id="25"/>
      <w:r w:rsidR="00A34479">
        <w:rPr>
          <w:rStyle w:val="CommentReference"/>
          <w:rFonts w:ascii="Calibri" w:eastAsia="宋体" w:hAnsi="Calibri"/>
        </w:rPr>
        <w:commentReference w:id="25"/>
      </w:r>
      <w:r w:rsidRPr="00C0292D">
        <w:rPr>
          <w:rFonts w:cs="Arial Unicode MS"/>
        </w:rPr>
        <w:t xml:space="preserve">would contain sodium and have a higher MW per unit. </w:t>
      </w:r>
    </w:p>
    <w:p w14:paraId="6E36C45A" w14:textId="77777777" w:rsidR="00487A88" w:rsidRPr="00C0292D" w:rsidRDefault="00487A88" w:rsidP="00487A88">
      <w:pPr>
        <w:spacing w:line="360" w:lineRule="auto"/>
        <w:ind w:firstLine="720"/>
        <w:jc w:val="both"/>
        <w:rPr>
          <w:rFonts w:cs="Arial Unicode MS"/>
        </w:rPr>
      </w:pPr>
    </w:p>
    <w:p w14:paraId="4617A5F5" w14:textId="77777777" w:rsidR="00487A88" w:rsidRPr="00C0292D" w:rsidRDefault="00487A88" w:rsidP="00487A88">
      <w:pPr>
        <w:pStyle w:val="McGillSecondLevelSubheading"/>
        <w:rPr>
          <w:rFonts w:cs="Arial Unicode MS"/>
        </w:rPr>
      </w:pPr>
      <w:bookmarkStart w:id="26" w:name="_Toc402529301"/>
      <w:r w:rsidRPr="00C0292D">
        <w:rPr>
          <w:rFonts w:cs="Arial Unicode MS"/>
        </w:rPr>
        <w:t xml:space="preserve">3.2.3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26"/>
    </w:p>
    <w:p w14:paraId="14468C30" w14:textId="77777777" w:rsidR="00487A88" w:rsidRDefault="00487A88" w:rsidP="00487A88">
      <w:pPr>
        <w:spacing w:line="360" w:lineRule="auto"/>
        <w:jc w:val="both"/>
        <w:rPr>
          <w:rFonts w:cs="Arial Unicode MS"/>
        </w:rPr>
      </w:pPr>
      <w:r w:rsidRPr="00C0292D">
        <w:rPr>
          <w:rFonts w:cs="Arial Unicode MS"/>
        </w:rPr>
        <w:tab/>
        <w:t xml:space="preserve">Previously in the project we characterised the interaction of dimethyl arsenicals with cysteine. This provided us with a new and expected insight into the lability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w:t>
      </w:r>
      <w:proofErr w:type="spellStart"/>
      <w:r w:rsidRPr="00C0292D">
        <w:rPr>
          <w:rFonts w:cs="Arial Unicode MS"/>
        </w:rPr>
        <w:t>cysteines</w:t>
      </w:r>
      <w:proofErr w:type="spellEnd"/>
      <w:r w:rsidRPr="00C0292D">
        <w:rPr>
          <w:rFonts w:cs="Arial Unicode MS"/>
        </w:rPr>
        <w:t xml:space="preserve">. </w:t>
      </w:r>
    </w:p>
    <w:p w14:paraId="717CBB4A" w14:textId="77777777" w:rsidR="00487A88" w:rsidRPr="00C0292D" w:rsidRDefault="00487A88" w:rsidP="00487A88">
      <w:pPr>
        <w:spacing w:line="360" w:lineRule="auto"/>
        <w:jc w:val="both"/>
        <w:rPr>
          <w:rFonts w:cs="Arial Unicode MS"/>
        </w:rPr>
      </w:pPr>
      <w:r w:rsidRPr="001E0C7C">
        <w:rPr>
          <w:rFonts w:cs="Arial Unicode MS"/>
          <w:noProof/>
          <w:lang w:val="en-US" w:eastAsia="zh-CN"/>
        </w:rPr>
        <w:drawing>
          <wp:inline distT="0" distB="0" distL="0" distR="0" wp14:anchorId="177D5D10" wp14:editId="3F67E822">
            <wp:extent cx="5478145" cy="652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652145"/>
                    </a:xfrm>
                    <a:prstGeom prst="rect">
                      <a:avLst/>
                    </a:prstGeom>
                    <a:noFill/>
                    <a:ln>
                      <a:noFill/>
                    </a:ln>
                  </pic:spPr>
                </pic:pic>
              </a:graphicData>
            </a:graphic>
          </wp:inline>
        </w:drawing>
      </w:r>
    </w:p>
    <w:p w14:paraId="592A0C61" w14:textId="77777777" w:rsidR="00487A88" w:rsidRPr="00C0292D" w:rsidRDefault="00487A88" w:rsidP="00487A88">
      <w:pPr>
        <w:spacing w:line="360" w:lineRule="auto"/>
        <w:jc w:val="both"/>
        <w:rPr>
          <w:rFonts w:cs="Arial Unicode MS"/>
        </w:rPr>
      </w:pPr>
      <w:r w:rsidRPr="00C0292D">
        <w:rPr>
          <w:rFonts w:cs="Arial Unicode MS"/>
          <w:i/>
        </w:rPr>
        <w:t xml:space="preserve">Preparation of </w:t>
      </w:r>
      <w:proofErr w:type="spellStart"/>
      <w:r w:rsidRPr="00C0292D">
        <w:rPr>
          <w:rFonts w:cs="Arial Unicode MS"/>
          <w:i/>
        </w:rPr>
        <w:t>Monomethyl</w:t>
      </w:r>
      <w:proofErr w:type="spellEnd"/>
      <w:r w:rsidRPr="00C0292D">
        <w:rPr>
          <w:rFonts w:cs="Arial Unicode MS"/>
          <w:i/>
        </w:rPr>
        <w:t xml:space="preserve"> </w:t>
      </w:r>
      <w:proofErr w:type="spellStart"/>
      <w:r w:rsidRPr="00C0292D">
        <w:rPr>
          <w:rFonts w:cs="Arial Unicode MS"/>
          <w:i/>
        </w:rPr>
        <w:t>arsenious</w:t>
      </w:r>
      <w:proofErr w:type="spellEnd"/>
      <w:r w:rsidRPr="00C0292D">
        <w:rPr>
          <w:rFonts w:cs="Arial Unicode MS"/>
          <w:i/>
        </w:rPr>
        <w:t xml:space="preserve"> acid solution</w:t>
      </w:r>
      <w:r w:rsidRPr="00C0292D">
        <w:rPr>
          <w:rFonts w:cs="Arial Unicode MS"/>
        </w:rPr>
        <w:t>. 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w:t>
      </w:r>
      <w:r w:rsidRPr="00C0292D">
        <w:rPr>
          <w:rFonts w:cs="Arial Unicode MS"/>
        </w:rPr>
        <w:lastRenderedPageBreak/>
        <w:t xml:space="preserve">10% </w:t>
      </w:r>
      <w:proofErr w:type="spellStart"/>
      <w:r w:rsidRPr="00C0292D">
        <w:rPr>
          <w:rFonts w:cs="Arial Unicode MS"/>
        </w:rPr>
        <w:t>deuterated</w:t>
      </w:r>
      <w:proofErr w:type="spellEnd"/>
      <w:r w:rsidRPr="00C0292D">
        <w:rPr>
          <w:rFonts w:cs="Arial Unicode MS"/>
        </w:rPr>
        <w:t xml:space="preserve"> sodium phosphate). A 231 mM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placed in a NMR tube. The Cysteine solution was titrated into the NMR tube at 100ul aliquots followed by 30 sec of mixing.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 1.63 (s, 4H), 1.36 (s, 16H).</w:t>
      </w:r>
    </w:p>
    <w:p w14:paraId="3D29C0E0" w14:textId="77777777" w:rsidR="00487A88" w:rsidRPr="00C0292D" w:rsidRDefault="00487A88" w:rsidP="00487A88">
      <w:pPr>
        <w:spacing w:line="360" w:lineRule="auto"/>
        <w:jc w:val="both"/>
        <w:rPr>
          <w:rFonts w:cs="Arial Unicode MS"/>
          <w:sz w:val="17"/>
          <w:szCs w:val="17"/>
        </w:rPr>
      </w:pPr>
    </w:p>
    <w:p w14:paraId="05D930D6" w14:textId="77777777" w:rsidR="00487A88" w:rsidRPr="00C0292D" w:rsidRDefault="00487A88" w:rsidP="00487A88">
      <w:pPr>
        <w:spacing w:line="360" w:lineRule="auto"/>
        <w:jc w:val="both"/>
        <w:rPr>
          <w:rFonts w:cs="Arial Unicode MS"/>
        </w:rPr>
      </w:pPr>
      <w:r w:rsidRPr="00C0292D">
        <w:rPr>
          <w:rFonts w:cs="Arial Unicode MS"/>
        </w:rPr>
        <w:t xml:space="preserve">The peaks corresponds to the following species, 1.76 ppm peak corresponds to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p>
    <w:p w14:paraId="783344F3" w14:textId="00240C88" w:rsidR="00487A88" w:rsidRPr="00C0292D" w:rsidRDefault="00A34479" w:rsidP="00487A88">
      <w:pPr>
        <w:pStyle w:val="McGillBodyText"/>
        <w:jc w:val="both"/>
        <w:rPr>
          <w:rFonts w:cs="Arial Unicode MS"/>
        </w:rPr>
      </w:pPr>
      <w:r>
        <w:rPr>
          <w:rFonts w:cs="Arial Unicode MS"/>
        </w:rPr>
        <w:t xml:space="preserve">It is expected that this </w:t>
      </w:r>
      <w:r w:rsidR="00487A88" w:rsidRPr="00C0292D">
        <w:rPr>
          <w:rFonts w:cs="Arial Unicode MS"/>
        </w:rPr>
        <w:t>system undergoes the following equilibrium:</w:t>
      </w:r>
    </w:p>
    <w:p w14:paraId="61E91BDB" w14:textId="77777777" w:rsidR="00487A88" w:rsidRPr="00C0292D" w:rsidRDefault="00487A88" w:rsidP="00487A88">
      <w:pPr>
        <w:spacing w:line="360" w:lineRule="auto"/>
        <w:jc w:val="both"/>
        <w:rPr>
          <w:rFonts w:cs="Arial Unicode MS"/>
        </w:rPr>
      </w:pPr>
      <w:r w:rsidRPr="00C0292D">
        <w:rPr>
          <w:rFonts w:cs="Arial Unicode MS"/>
        </w:rPr>
        <w:object w:dxaOrig="6285" w:dyaOrig="760" w14:anchorId="10413878">
          <v:shape id="_x0000_i1031" type="#_x0000_t75" style="width:314.8pt;height:37.65pt" o:ole="">
            <v:imagedata r:id="rId21" o:title=""/>
          </v:shape>
          <o:OLEObject Type="Embed" ProgID="ChemDraw.Document.6.0" ShapeID="_x0000_i1031" DrawAspect="Content" ObjectID="_1477135231" r:id="rId22"/>
        </w:object>
      </w:r>
    </w:p>
    <w:p w14:paraId="46DE8AE2" w14:textId="02015E01" w:rsidR="00487A88" w:rsidRPr="00C0292D" w:rsidRDefault="00487A88" w:rsidP="00487A88">
      <w:pPr>
        <w:pStyle w:val="McGillBodyText"/>
        <w:jc w:val="both"/>
        <w:rPr>
          <w:rFonts w:cs="Arial Unicode MS"/>
        </w:rPr>
      </w:pPr>
      <w:r w:rsidRPr="00C0292D">
        <w:rPr>
          <w:rFonts w:cs="Arial Unicode MS"/>
        </w:rPr>
        <w:t xml:space="preserve">From the integrals on the NMR spectra of the </w:t>
      </w:r>
      <w:proofErr w:type="gramStart"/>
      <w:r w:rsidRPr="00C0292D">
        <w:rPr>
          <w:rFonts w:cs="Arial Unicode MS"/>
        </w:rPr>
        <w:t>system  during</w:t>
      </w:r>
      <w:proofErr w:type="gramEnd"/>
      <w:r w:rsidRPr="00C0292D">
        <w:rPr>
          <w:rFonts w:cs="Arial Unicode MS"/>
        </w:rPr>
        <w:t xml:space="preserve"> the titrations it is possible to work out the concentration of each species after each addition. </w:t>
      </w:r>
    </w:p>
    <w:p w14:paraId="6282D046" w14:textId="5C3DD798" w:rsidR="00487A88" w:rsidRPr="00C0292D" w:rsidRDefault="00487A88" w:rsidP="00487A88">
      <w:pPr>
        <w:pStyle w:val="McGillBodyText"/>
        <w:jc w:val="both"/>
        <w:rPr>
          <w:rFonts w:cs="Arial Unicode MS"/>
        </w:rPr>
      </w:pPr>
      <w:r w:rsidRPr="00C0292D">
        <w:rPr>
          <w:rFonts w:cs="Arial Unicode MS"/>
        </w:rPr>
        <w:t xml:space="preserve">As the concentration of the species change due to the dilution caused by the titration, it is easier to </w:t>
      </w:r>
      <w:proofErr w:type="spellStart"/>
      <w:r w:rsidR="006E1AFF">
        <w:rPr>
          <w:rFonts w:cs="Arial Unicode MS"/>
        </w:rPr>
        <w:t>visulalize</w:t>
      </w:r>
      <w:proofErr w:type="spellEnd"/>
      <w:r w:rsidR="006E1AFF">
        <w:rPr>
          <w:rFonts w:cs="Arial Unicode MS"/>
        </w:rPr>
        <w:t xml:space="preserve"> </w:t>
      </w:r>
      <w:r w:rsidR="006E1AFF" w:rsidRPr="00C0292D">
        <w:rPr>
          <w:rFonts w:cs="Arial Unicode MS"/>
        </w:rPr>
        <w:t>the</w:t>
      </w:r>
      <w:r w:rsidRPr="00C0292D">
        <w:rPr>
          <w:rFonts w:cs="Arial Unicode MS"/>
        </w:rPr>
        <w:t xml:space="preserve"> species in terms of molar ratios:</w:t>
      </w:r>
    </w:p>
    <w:p w14:paraId="4F7CF4E8" w14:textId="77777777" w:rsidR="00487A88" w:rsidRDefault="00487A88" w:rsidP="00487A88">
      <w:pPr>
        <w:spacing w:line="360" w:lineRule="auto"/>
        <w:jc w:val="both"/>
        <w:rPr>
          <w:rFonts w:cs="Arial Unicode MS"/>
          <w:noProof/>
        </w:rPr>
      </w:pPr>
      <w:r w:rsidRPr="00C0292D">
        <w:rPr>
          <w:rFonts w:cs="Arial Unicode MS"/>
          <w:noProof/>
          <w:lang w:val="en-US" w:eastAsia="zh-CN"/>
        </w:rPr>
        <w:lastRenderedPageBreak/>
        <w:drawing>
          <wp:inline distT="0" distB="0" distL="0" distR="0" wp14:anchorId="31201E73" wp14:editId="383CE6DD">
            <wp:extent cx="5182235" cy="3821430"/>
            <wp:effectExtent l="0" t="0" r="18415" b="7620"/>
            <wp:docPr id="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CC3C34" w14:textId="77777777" w:rsidR="00487A88" w:rsidRPr="00C0292D" w:rsidRDefault="00487A88" w:rsidP="00487A88">
      <w:pPr>
        <w:pStyle w:val="McGillFigureCaption"/>
        <w:jc w:val="center"/>
        <w:rPr>
          <w:rFonts w:cs="Arial Unicode MS"/>
          <w:b/>
        </w:rPr>
      </w:pPr>
      <w:bookmarkStart w:id="27" w:name="_Toc40227245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Pr>
          <w:rFonts w:cs="Arial Unicode MS"/>
          <w:b/>
          <w:noProof/>
        </w:rPr>
        <w:t>18</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27"/>
    </w:p>
    <w:p w14:paraId="412E5B27" w14:textId="77777777" w:rsidR="00487A88" w:rsidRPr="00C0292D" w:rsidRDefault="00487A88" w:rsidP="00487A88">
      <w:pPr>
        <w:pStyle w:val="McGillSecondLevelSubheading"/>
        <w:rPr>
          <w:rFonts w:cs="Arial Unicode MS"/>
        </w:rPr>
      </w:pPr>
      <w:bookmarkStart w:id="28" w:name="_Toc402529302"/>
      <w:r w:rsidRPr="00C0292D">
        <w:rPr>
          <w:rFonts w:cs="Arial Unicode MS"/>
        </w:rPr>
        <w:t>3.2.4 Temperature sensitivity of the methyl peak</w:t>
      </w:r>
      <w:bookmarkEnd w:id="28"/>
      <w:r w:rsidRPr="00C0292D">
        <w:rPr>
          <w:rFonts w:cs="Arial Unicode MS"/>
        </w:rPr>
        <w:t xml:space="preserve"> </w:t>
      </w:r>
    </w:p>
    <w:p w14:paraId="2A6BACDA" w14:textId="60E8CE38" w:rsidR="00487A88" w:rsidRPr="00C0292D" w:rsidRDefault="00487A88" w:rsidP="00487A88">
      <w:pPr>
        <w:spacing w:line="360" w:lineRule="auto"/>
        <w:jc w:val="both"/>
        <w:rPr>
          <w:rFonts w:cs="Arial Unicode MS"/>
        </w:rPr>
      </w:pPr>
      <w:r w:rsidRPr="00C0292D">
        <w:rPr>
          <w:rFonts w:cs="Arial Unicode MS"/>
        </w:rPr>
        <w:tab/>
        <w:t xml:space="preserve">As arsenic has a lone pair, the arsenic 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w:t>
      </w:r>
      <w:proofErr w:type="spellStart"/>
      <w:r w:rsidRPr="00C0292D">
        <w:rPr>
          <w:rFonts w:cs="Arial Unicode MS"/>
        </w:rPr>
        <w:t>diastereomer</w:t>
      </w:r>
      <w:proofErr w:type="spellEnd"/>
      <w:r w:rsidRPr="00C0292D">
        <w:rPr>
          <w:rFonts w:cs="Arial Unicode MS"/>
        </w:rPr>
        <w:t xml:space="preserve"> with the chiral α Carbon in the cysteine. This should result in the presence of two peaks for this species as opposed to the singlet that we observe. This suggests there might be dynamic exchanges interactions occurring that is causing the signal to average out. In addition, if the </w:t>
      </w:r>
      <w:proofErr w:type="spellStart"/>
      <w:r w:rsidRPr="00C0292D">
        <w:rPr>
          <w:rFonts w:cs="Arial Unicode MS"/>
        </w:rPr>
        <w:t>cysteines</w:t>
      </w:r>
      <w:proofErr w:type="spellEnd"/>
      <w:r w:rsidRPr="00C0292D">
        <w:rPr>
          <w:rFonts w:cs="Arial Unicode MS"/>
        </w:rPr>
        <w:t xml:space="preserve"> are labile like in the Me2AsCys case, we might also observe the coalescence of all the methyl peaks</w:t>
      </w:r>
      <w:commentRangeStart w:id="29"/>
      <w:r w:rsidRPr="00C0292D">
        <w:rPr>
          <w:rFonts w:cs="Arial Unicode MS"/>
        </w:rPr>
        <w:t>.</w:t>
      </w:r>
      <w:r w:rsidR="00690FA2">
        <w:rPr>
          <w:rFonts w:cs="Arial Unicode MS"/>
        </w:rPr>
        <w:t xml:space="preserve">  </w:t>
      </w:r>
      <w:commentRangeEnd w:id="29"/>
      <w:r w:rsidR="00690FA2">
        <w:rPr>
          <w:rStyle w:val="CommentReference"/>
          <w:rFonts w:ascii="Calibri" w:eastAsia="宋体" w:hAnsi="Calibri"/>
        </w:rPr>
        <w:commentReference w:id="29"/>
      </w:r>
    </w:p>
    <w:p w14:paraId="7FD2FE2F" w14:textId="77777777" w:rsidR="00487A88" w:rsidRPr="00C0292D" w:rsidRDefault="00487A88" w:rsidP="00487A88">
      <w:pPr>
        <w:spacing w:line="360" w:lineRule="auto"/>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5C6E4CDB" w14:textId="77777777" w:rsidR="00487A88" w:rsidRPr="00C0292D" w:rsidRDefault="00487A88" w:rsidP="00487A88">
      <w:pPr>
        <w:spacing w:line="360" w:lineRule="auto"/>
        <w:jc w:val="both"/>
        <w:rPr>
          <w:rFonts w:cs="Arial Unicode MS"/>
        </w:rPr>
      </w:pPr>
      <w:r w:rsidRPr="00C0292D">
        <w:rPr>
          <w:rFonts w:cs="Arial Unicode MS"/>
        </w:rPr>
        <w:lastRenderedPageBreak/>
        <w:t xml:space="preserve"> </w:t>
      </w:r>
      <w:r w:rsidRPr="00C0292D">
        <w:rPr>
          <w:rFonts w:cs="Arial Unicode MS"/>
        </w:rPr>
        <w:object w:dxaOrig="15300" w:dyaOrig="11731" w14:anchorId="137171E6">
          <v:shape id="_x0000_i1032" type="#_x0000_t75" style="width:334.9pt;height:257.85pt" o:ole="">
            <v:imagedata r:id="rId24" o:title=""/>
          </v:shape>
          <o:OLEObject Type="Embed" ProgID="MestReNova.Document.1" ShapeID="_x0000_i1032" DrawAspect="Content" ObjectID="_1477135232" r:id="rId25"/>
        </w:object>
      </w:r>
    </w:p>
    <w:p w14:paraId="0E874A19" w14:textId="77777777" w:rsidR="00487A88" w:rsidRPr="00ED34A9" w:rsidRDefault="00487A88" w:rsidP="00487A88">
      <w:pPr>
        <w:spacing w:line="360" w:lineRule="auto"/>
        <w:ind w:firstLine="720"/>
        <w:jc w:val="both"/>
        <w:rPr>
          <w:rFonts w:cs="Arial Unicode MS"/>
        </w:rPr>
      </w:pPr>
      <w:r w:rsidRPr="00ED34A9">
        <w:rPr>
          <w:rFonts w:cs="Arial Unicode MS"/>
        </w:rPr>
        <w:t xml:space="preserve">The results indicate that there is minimal change to the peaks of the arsenic bound methyls and the coalescence of these peaks was not observed. </w:t>
      </w:r>
    </w:p>
    <w:p w14:paraId="77326111" w14:textId="77777777" w:rsidR="00487A88" w:rsidRPr="00C0292D" w:rsidRDefault="00487A88" w:rsidP="00487A88">
      <w:pPr>
        <w:pStyle w:val="McGillFirstLevelSubheading"/>
        <w:rPr>
          <w:rFonts w:cs="Arial Unicode MS"/>
        </w:rPr>
      </w:pPr>
      <w:bookmarkStart w:id="30" w:name="_Toc402529303"/>
      <w:r w:rsidRPr="00C0292D">
        <w:rPr>
          <w:rFonts w:cs="Arial Unicode MS"/>
        </w:rPr>
        <w:t>3.3 Summary</w:t>
      </w:r>
      <w:bookmarkEnd w:id="30"/>
    </w:p>
    <w:p w14:paraId="62C2CE06" w14:textId="0E9ADA40" w:rsidR="00487A88" w:rsidRPr="00C0292D" w:rsidRDefault="00487A88" w:rsidP="00487A88">
      <w:pPr>
        <w:pStyle w:val="McGillBodyText"/>
        <w:ind w:firstLine="720"/>
        <w:jc w:val="both"/>
        <w:rPr>
          <w:rFonts w:cs="Arial Unicode MS"/>
        </w:rPr>
      </w:pPr>
      <w:r>
        <w:rPr>
          <w:rFonts w:cs="Arial Unicode MS"/>
        </w:rPr>
        <w:t>It has been demonstrated that</w:t>
      </w:r>
      <w:r w:rsidRPr="00C0292D">
        <w:rPr>
          <w:rFonts w:cs="Arial Unicode MS"/>
        </w:rPr>
        <w:t xml:space="preserve"> </w:t>
      </w:r>
      <w:proofErr w:type="spellStart"/>
      <w:r w:rsidRPr="00C0292D">
        <w:rPr>
          <w:rFonts w:cs="Arial Unicode MS"/>
        </w:rPr>
        <w:t>methylarsenic</w:t>
      </w:r>
      <w:proofErr w:type="spellEnd"/>
      <w:r w:rsidRPr="00C0292D">
        <w:rPr>
          <w:rFonts w:cs="Arial Unicode MS"/>
        </w:rPr>
        <w:t xml:space="preserve"> and dimethylarsenic undergo facile could be exchange between different </w:t>
      </w:r>
      <w:proofErr w:type="spellStart"/>
      <w:r w:rsidRPr="00C0292D">
        <w:rPr>
          <w:rFonts w:cs="Arial Unicode MS"/>
        </w:rPr>
        <w:t>thiol</w:t>
      </w:r>
      <w:proofErr w:type="spellEnd"/>
      <w:r w:rsidRPr="00C0292D">
        <w:rPr>
          <w:rFonts w:cs="Arial Unicode MS"/>
        </w:rPr>
        <w:t xml:space="preserve"> adducts such as cysteine and glutathione. In the case of dimethylarsenic cysteine, the methyl exchange could be studied using DNMR – elucidating the entropy and enthalpy of the interaction. In addition to transfer between the </w:t>
      </w:r>
      <w:proofErr w:type="spellStart"/>
      <w:r w:rsidRPr="00C0292D">
        <w:rPr>
          <w:rFonts w:cs="Arial Unicode MS"/>
        </w:rPr>
        <w:t>thiols</w:t>
      </w:r>
      <w:proofErr w:type="spellEnd"/>
      <w:r w:rsidRPr="00C0292D">
        <w:rPr>
          <w:rFonts w:cs="Arial Unicode MS"/>
        </w:rPr>
        <w:t xml:space="preserve"> of </w:t>
      </w:r>
      <w:proofErr w:type="spellStart"/>
      <w:r w:rsidRPr="00C0292D">
        <w:rPr>
          <w:rFonts w:cs="Arial Unicode MS"/>
        </w:rPr>
        <w:t>cysteines</w:t>
      </w:r>
      <w:proofErr w:type="spellEnd"/>
      <w:r w:rsidRPr="00C0292D">
        <w:rPr>
          <w:rFonts w:cs="Arial Unicode MS"/>
        </w:rPr>
        <w:t xml:space="preserve">, we also saw dimethylarsenic transfer between cysteine and glutathione groups. Whilst it was not possible to directly model this interaction, it was qualitatively shown that arsenic </w:t>
      </w:r>
      <w:r w:rsidR="00690FA2">
        <w:rPr>
          <w:rFonts w:cs="Arial Unicode MS"/>
        </w:rPr>
        <w:t>readily transfer</w:t>
      </w:r>
      <w:r w:rsidRPr="00C0292D">
        <w:rPr>
          <w:rFonts w:cs="Arial Unicode MS"/>
        </w:rPr>
        <w:t xml:space="preserve"> between various </w:t>
      </w:r>
      <w:proofErr w:type="spellStart"/>
      <w:r w:rsidRPr="00C0292D">
        <w:rPr>
          <w:rFonts w:cs="Arial Unicode MS"/>
        </w:rPr>
        <w:t>thiols</w:t>
      </w:r>
      <w:proofErr w:type="spellEnd"/>
      <w:r w:rsidRPr="00C0292D">
        <w:rPr>
          <w:rFonts w:cs="Arial Unicode MS"/>
        </w:rPr>
        <w:t xml:space="preserve">. In addition it was shown that </w:t>
      </w:r>
      <w:proofErr w:type="spellStart"/>
      <w:r w:rsidRPr="00C0292D">
        <w:rPr>
          <w:rFonts w:cs="Arial Unicode MS"/>
        </w:rPr>
        <w:t>monomethyl</w:t>
      </w:r>
      <w:proofErr w:type="spellEnd"/>
      <w:r w:rsidRPr="00C0292D">
        <w:rPr>
          <w:rFonts w:cs="Arial Unicode MS"/>
        </w:rPr>
        <w:t xml:space="preserve"> arsenic species also have bond lability by titrating cysteine to a solution of </w:t>
      </w:r>
      <w:proofErr w:type="spellStart"/>
      <w:r w:rsidRPr="00C0292D">
        <w:rPr>
          <w:rFonts w:cs="Arial Unicode MS"/>
        </w:rPr>
        <w:lastRenderedPageBreak/>
        <w:t>monomethylarsenious</w:t>
      </w:r>
      <w:proofErr w:type="spellEnd"/>
      <w:r w:rsidRPr="00C0292D">
        <w:rPr>
          <w:rFonts w:cs="Arial Unicode MS"/>
        </w:rPr>
        <w:t xml:space="preserve"> acid.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and these concentrations would change depending on the amount of cysteine added. Unfortunately it was not possible to explore the kinetics of these species using the DNMR as line shapes did not change with temperature. Further kinetic studies of these systems could be done using stopped flow techniques. </w:t>
      </w:r>
    </w:p>
    <w:p w14:paraId="666697F7" w14:textId="77777777" w:rsidR="00487A88" w:rsidRPr="00C0292D" w:rsidRDefault="00487A88" w:rsidP="00487A88">
      <w:pPr>
        <w:pStyle w:val="McGillBodyText"/>
        <w:ind w:firstLine="720"/>
        <w:jc w:val="both"/>
        <w:rPr>
          <w:rFonts w:cs="Arial Unicode MS"/>
        </w:rPr>
      </w:pPr>
      <w:r w:rsidRPr="00C0292D">
        <w:rPr>
          <w:rFonts w:cs="Arial Unicode MS"/>
        </w:rPr>
        <w:t xml:space="preserve">The ability of arsenic to rapidly break and form new bonds has important biological implications.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w:t>
      </w:r>
      <w:proofErr w:type="spellStart"/>
      <w:r w:rsidRPr="00C0292D">
        <w:rPr>
          <w:rFonts w:cs="Arial Unicode MS"/>
        </w:rPr>
        <w:t>viscinal</w:t>
      </w:r>
      <w:proofErr w:type="spellEnd"/>
      <w:r w:rsidRPr="00C0292D">
        <w:rPr>
          <w:rFonts w:cs="Arial Unicode MS"/>
        </w:rPr>
        <w:t xml:space="preserve"> </w:t>
      </w:r>
      <w:proofErr w:type="spellStart"/>
      <w:r w:rsidRPr="00C0292D">
        <w:rPr>
          <w:rFonts w:cs="Arial Unicode MS"/>
        </w:rPr>
        <w:t>cysteines</w:t>
      </w:r>
      <w:proofErr w:type="spellEnd"/>
      <w:r w:rsidRPr="00C0292D">
        <w:rPr>
          <w:rFonts w:cs="Arial Unicode MS"/>
        </w:rPr>
        <w:t xml:space="preserve"> of large proteins, disrupting its function.  Understanding this interaction is key to understanding the mechanism of arsenic based drugs such as ATO and </w:t>
      </w:r>
      <w:proofErr w:type="spellStart"/>
      <w:r w:rsidRPr="00C0292D">
        <w:rPr>
          <w:rFonts w:cs="Arial Unicode MS"/>
        </w:rPr>
        <w:t>Darinaparsin</w:t>
      </w:r>
      <w:proofErr w:type="spellEnd"/>
      <w:r w:rsidRPr="00C0292D">
        <w:rPr>
          <w:rFonts w:cs="Arial Unicode MS"/>
        </w:rPr>
        <w:t xml:space="preserve">. </w:t>
      </w:r>
    </w:p>
    <w:p w14:paraId="08E0CC21" w14:textId="77777777" w:rsidR="00487A88" w:rsidRPr="00C0292D" w:rsidRDefault="00487A88" w:rsidP="00487A88">
      <w:pPr>
        <w:pStyle w:val="McGillFirstLevelSubheading"/>
        <w:rPr>
          <w:rFonts w:cs="Arial Unicode MS"/>
        </w:rPr>
      </w:pPr>
      <w:bookmarkStart w:id="31" w:name="_Toc402529304"/>
      <w:r w:rsidRPr="00C0292D">
        <w:rPr>
          <w:rFonts w:cs="Arial Unicode MS"/>
        </w:rPr>
        <w:t>3.4 References</w:t>
      </w:r>
      <w:bookmarkEnd w:id="31"/>
    </w:p>
    <w:p w14:paraId="3303C8F5" w14:textId="77777777" w:rsidR="00487A88" w:rsidRPr="00C0292D" w:rsidRDefault="00487A88" w:rsidP="00487A88">
      <w:pPr>
        <w:spacing w:line="360" w:lineRule="auto"/>
        <w:rPr>
          <w:rFonts w:cs="Arial Unicode MS"/>
        </w:rPr>
      </w:pPr>
    </w:p>
    <w:p w14:paraId="334136F9" w14:textId="77777777" w:rsidR="00487A88" w:rsidRPr="00485DAF" w:rsidRDefault="00487A88" w:rsidP="00487A88">
      <w:pPr>
        <w:pStyle w:val="EndNoteBibliography"/>
      </w:pPr>
      <w:r w:rsidRPr="00C0292D">
        <w:fldChar w:fldCharType="begin"/>
      </w:r>
      <w:r w:rsidRPr="00C0292D">
        <w:instrText xml:space="preserve"> ADDIN EN.SECTION.REFLIST </w:instrText>
      </w:r>
      <w:r w:rsidRPr="00C0292D">
        <w:fldChar w:fldCharType="separate"/>
      </w:r>
      <w:bookmarkStart w:id="32" w:name="_ENREF_4_1"/>
      <w:r w:rsidRPr="00485DAF">
        <w:t>32.</w:t>
      </w:r>
      <w:r w:rsidRPr="00485DAF">
        <w:tab/>
        <w:t xml:space="preserve">Burrows, G. J.; Turner, E. E., A new type of compound containing arsenic. </w:t>
      </w:r>
      <w:r w:rsidRPr="00485DAF">
        <w:rPr>
          <w:i/>
        </w:rPr>
        <w:t xml:space="preserve">Journal of the Chemical Society, Transactions </w:t>
      </w:r>
      <w:r w:rsidRPr="00485DAF">
        <w:rPr>
          <w:b/>
        </w:rPr>
        <w:t>1920,</w:t>
      </w:r>
      <w:r w:rsidRPr="00485DAF">
        <w:t xml:space="preserve"> </w:t>
      </w:r>
      <w:r w:rsidRPr="00485DAF">
        <w:rPr>
          <w:i/>
        </w:rPr>
        <w:t>117</w:t>
      </w:r>
      <w:r w:rsidRPr="00485DAF">
        <w:t>, 1373-1373.</w:t>
      </w:r>
      <w:bookmarkEnd w:id="32"/>
    </w:p>
    <w:p w14:paraId="67E6AB5F" w14:textId="77777777" w:rsidR="00487A88" w:rsidRPr="00485DAF" w:rsidRDefault="00487A88" w:rsidP="00487A88">
      <w:pPr>
        <w:pStyle w:val="EndNoteBibliography"/>
      </w:pPr>
      <w:bookmarkStart w:id="33" w:name="_ENREF_4_2"/>
      <w:r w:rsidRPr="00485DAF">
        <w:t>33.</w:t>
      </w:r>
      <w:r w:rsidRPr="00485DAF">
        <w:tab/>
        <w:t xml:space="preserve">Petrick, J. S.; Jagadish, B.; Mash, E. A.; Aposhian, H. V., Monomethylarsonous Acid (MMA III ) and Arsenite: LD 50 in Hamsters and In Vitro Inhibition of Pyruvate Dehydrogenase. </w:t>
      </w:r>
      <w:r w:rsidRPr="00485DAF">
        <w:rPr>
          <w:i/>
        </w:rPr>
        <w:t xml:space="preserve">Chem. Res. Toxicol. </w:t>
      </w:r>
      <w:r w:rsidRPr="00485DAF">
        <w:rPr>
          <w:b/>
        </w:rPr>
        <w:t>2001,</w:t>
      </w:r>
      <w:r w:rsidRPr="00485DAF">
        <w:t xml:space="preserve"> </w:t>
      </w:r>
      <w:r w:rsidRPr="00485DAF">
        <w:rPr>
          <w:i/>
        </w:rPr>
        <w:t>14</w:t>
      </w:r>
      <w:r w:rsidRPr="00485DAF">
        <w:t xml:space="preserve"> (6), 651-656.</w:t>
      </w:r>
      <w:bookmarkEnd w:id="33"/>
    </w:p>
    <w:p w14:paraId="17494F34" w14:textId="77777777" w:rsidR="00487A88" w:rsidRPr="00485DAF" w:rsidRDefault="00487A88" w:rsidP="00487A88">
      <w:pPr>
        <w:pStyle w:val="EndNoteBibliography"/>
      </w:pPr>
      <w:bookmarkStart w:id="34" w:name="_ENREF_4_3"/>
      <w:r w:rsidRPr="00485DAF">
        <w:lastRenderedPageBreak/>
        <w:t>34.</w:t>
      </w:r>
      <w:r w:rsidRPr="00485DAF">
        <w:tab/>
        <w:t xml:space="preserve">Marsmann, H. C.; Wazer, J. R. V., Methylarsaoxanes. Structural chemistry of cacodyl oxide and arsenosomethane in the liquid state. </w:t>
      </w:r>
      <w:r w:rsidRPr="00485DAF">
        <w:rPr>
          <w:i/>
        </w:rPr>
        <w:t xml:space="preserve">JACS </w:t>
      </w:r>
      <w:r w:rsidRPr="00485DAF">
        <w:rPr>
          <w:b/>
        </w:rPr>
        <w:t>1970,</w:t>
      </w:r>
      <w:r w:rsidRPr="00485DAF">
        <w:t xml:space="preserve"> </w:t>
      </w:r>
      <w:r w:rsidRPr="00485DAF">
        <w:rPr>
          <w:i/>
        </w:rPr>
        <w:t>363</w:t>
      </w:r>
      <w:r w:rsidRPr="00485DAF">
        <w:t xml:space="preserve"> (2), 3969-3972.</w:t>
      </w:r>
      <w:bookmarkEnd w:id="34"/>
    </w:p>
    <w:p w14:paraId="727042BF" w14:textId="77777777" w:rsidR="00487A88" w:rsidRPr="00485DAF" w:rsidRDefault="00487A88" w:rsidP="00487A88">
      <w:pPr>
        <w:pStyle w:val="EndNoteBibliography"/>
      </w:pPr>
      <w:bookmarkStart w:id="35" w:name="_ENREF_4_4"/>
      <w:r w:rsidRPr="00485DAF">
        <w:t>35.</w:t>
      </w:r>
      <w:r w:rsidRPr="00485DAF">
        <w:tab/>
        <w:t xml:space="preserve">Zhang, X.-W.; Yan, X.-J.; Zhou, Z.-R.; Yang, F.-F.; Wu, Z.-Y.; Sun, H.-B.; Liang, W.-X.; Song, A.-X.; Lallemand-Breitenbach, V.; Jeanne, M.; Zhang, Q.-Y.; Yang, H.-Y.; Huang, Q.-H.; Zhou, G.-B.; Tong, J.-H.; Zhang, Y.; Wu, J.-H.; Hu, H.-Y.; de The, H.; Chen, S.-J.; Chen, Z., Arsenic Trioxide Controls the Fate of the PML-RAR{alpha} Oncoprotein by Directly Binding PML. </w:t>
      </w:r>
      <w:r w:rsidRPr="00485DAF">
        <w:rPr>
          <w:i/>
        </w:rPr>
        <w:t xml:space="preserve">Science </w:t>
      </w:r>
      <w:r w:rsidRPr="00485DAF">
        <w:rPr>
          <w:b/>
        </w:rPr>
        <w:t>2010,</w:t>
      </w:r>
      <w:r w:rsidRPr="00485DAF">
        <w:t xml:space="preserve"> </w:t>
      </w:r>
      <w:r w:rsidRPr="00485DAF">
        <w:rPr>
          <w:i/>
        </w:rPr>
        <w:t>328</w:t>
      </w:r>
      <w:r w:rsidRPr="00485DAF">
        <w:t xml:space="preserve"> (5975), 240-243.</w:t>
      </w:r>
      <w:bookmarkEnd w:id="35"/>
    </w:p>
    <w:p w14:paraId="57BD96D1" w14:textId="77777777" w:rsidR="00487A88" w:rsidRPr="00485DAF" w:rsidRDefault="00487A88" w:rsidP="00487A88">
      <w:pPr>
        <w:pStyle w:val="EndNoteBibliography"/>
      </w:pPr>
      <w:bookmarkStart w:id="36" w:name="_ENREF_4_5"/>
      <w:r w:rsidRPr="00485DAF">
        <w:t>36.</w:t>
      </w:r>
      <w:r w:rsidRPr="00485DAF">
        <w:tab/>
        <w:t xml:space="preserve">Borden, K. L.; Lally, J. M.; Martin, S. R.; O'Reilly, N. J.; Solomon, E.; Freemont, P. S., In vivo and in vitro characterization of the B1 and B2 zinc-binding domains from the acute promyelocytic leukemia protooncoprotein PML. </w:t>
      </w:r>
      <w:r w:rsidRPr="00485DAF">
        <w:rPr>
          <w:i/>
        </w:rPr>
        <w:t xml:space="preserve">Proceedings of the National Academy of Sciences </w:t>
      </w:r>
      <w:r w:rsidRPr="00485DAF">
        <w:rPr>
          <w:b/>
        </w:rPr>
        <w:t>1996,</w:t>
      </w:r>
      <w:r w:rsidRPr="00485DAF">
        <w:t xml:space="preserve"> </w:t>
      </w:r>
      <w:r w:rsidRPr="00485DAF">
        <w:rPr>
          <w:i/>
        </w:rPr>
        <w:t>93</w:t>
      </w:r>
      <w:r w:rsidRPr="00485DAF">
        <w:t xml:space="preserve"> (4), 1601-1601.</w:t>
      </w:r>
      <w:bookmarkEnd w:id="36"/>
    </w:p>
    <w:p w14:paraId="1F4FAC77" w14:textId="77777777" w:rsidR="00487A88" w:rsidRPr="00485DAF" w:rsidRDefault="00487A88" w:rsidP="00487A88">
      <w:pPr>
        <w:pStyle w:val="EndNoteBibliography"/>
      </w:pPr>
      <w:bookmarkStart w:id="37" w:name="_ENREF_4_6"/>
      <w:r w:rsidRPr="00485DAF">
        <w:t>37.</w:t>
      </w:r>
      <w:r w:rsidRPr="00485DAF">
        <w:tab/>
        <w:t xml:space="preserve">Borden, K. L. B.; Boddy, M. N.; Lally, J.; Oreilly, N. J.; Martin, S.; Howe, K.; Solomon, E.; Freemont, P. S., THE SOLUTION STRUCTURE OF THE RING FINGER DOMAIN FROM THE ACUTE PROMYELOCYTIC LEUKEMIA PROTO-ONCOPROTEIN PML. </w:t>
      </w:r>
      <w:r w:rsidRPr="00485DAF">
        <w:rPr>
          <w:i/>
        </w:rPr>
        <w:t xml:space="preserve">Embo J. </w:t>
      </w:r>
      <w:r w:rsidRPr="00485DAF">
        <w:rPr>
          <w:b/>
        </w:rPr>
        <w:t>1995,</w:t>
      </w:r>
      <w:r w:rsidRPr="00485DAF">
        <w:t xml:space="preserve"> </w:t>
      </w:r>
      <w:r w:rsidRPr="00485DAF">
        <w:rPr>
          <w:i/>
        </w:rPr>
        <w:t>14</w:t>
      </w:r>
      <w:r w:rsidRPr="00485DAF">
        <w:t xml:space="preserve"> (7), 1532-1541.</w:t>
      </w:r>
      <w:bookmarkEnd w:id="37"/>
    </w:p>
    <w:p w14:paraId="4E981138" w14:textId="77777777" w:rsidR="00487A88" w:rsidRPr="00485DAF" w:rsidRDefault="00487A88" w:rsidP="00487A88">
      <w:pPr>
        <w:pStyle w:val="EndNoteBibliography"/>
      </w:pPr>
      <w:bookmarkStart w:id="38" w:name="_ENREF_4_7"/>
      <w:r w:rsidRPr="00485DAF">
        <w:t>38.</w:t>
      </w:r>
      <w:r w:rsidRPr="00485DAF">
        <w:tab/>
        <w:t xml:space="preserve">Reddy, P. R.; Radhika, M., Synthesis and characterization of mixed ligand complexes of Zn (II) and Co (II) with amino acids: Relevance to zinc binding sites in zinc fingers. </w:t>
      </w:r>
      <w:r w:rsidRPr="00485DAF">
        <w:rPr>
          <w:i/>
        </w:rPr>
        <w:t xml:space="preserve">Journal of Chemical Sciences </w:t>
      </w:r>
      <w:r w:rsidRPr="00485DAF">
        <w:rPr>
          <w:b/>
        </w:rPr>
        <w:t>2005,</w:t>
      </w:r>
      <w:r w:rsidRPr="00485DAF">
        <w:t xml:space="preserve"> </w:t>
      </w:r>
      <w:r w:rsidRPr="00485DAF">
        <w:rPr>
          <w:i/>
        </w:rPr>
        <w:t>117</w:t>
      </w:r>
      <w:r w:rsidRPr="00485DAF">
        <w:t xml:space="preserve"> (3), 239-246.</w:t>
      </w:r>
      <w:bookmarkEnd w:id="38"/>
    </w:p>
    <w:p w14:paraId="3AD96FD4" w14:textId="77777777" w:rsidR="00487A88" w:rsidRPr="00485DAF" w:rsidRDefault="00487A88" w:rsidP="00487A88">
      <w:pPr>
        <w:pStyle w:val="EndNoteBibliography"/>
      </w:pPr>
      <w:bookmarkStart w:id="39" w:name="_ENREF_4_8"/>
      <w:r w:rsidRPr="00485DAF">
        <w:t>39.</w:t>
      </w:r>
      <w:r w:rsidRPr="00485DAF">
        <w:tab/>
        <w:t xml:space="preserve">Dudev, T.; Lim, C., Modeling Zn2+-cysteinate complexes in proteins. </w:t>
      </w:r>
      <w:r w:rsidRPr="00485DAF">
        <w:rPr>
          <w:i/>
        </w:rPr>
        <w:t xml:space="preserve">The Journal of Physical Chemistry B </w:t>
      </w:r>
      <w:r w:rsidRPr="00485DAF">
        <w:rPr>
          <w:b/>
        </w:rPr>
        <w:t>2001,</w:t>
      </w:r>
      <w:r w:rsidRPr="00485DAF">
        <w:t xml:space="preserve"> </w:t>
      </w:r>
      <w:r w:rsidRPr="00485DAF">
        <w:rPr>
          <w:i/>
        </w:rPr>
        <w:t>105</w:t>
      </w:r>
      <w:r w:rsidRPr="00485DAF">
        <w:t xml:space="preserve"> (43), 10709-10714.</w:t>
      </w:r>
      <w:bookmarkEnd w:id="39"/>
    </w:p>
    <w:p w14:paraId="42A3F3BA" w14:textId="77777777" w:rsidR="00487A88" w:rsidRPr="00485DAF" w:rsidRDefault="00487A88" w:rsidP="00487A88">
      <w:pPr>
        <w:pStyle w:val="EndNoteBibliography"/>
      </w:pPr>
      <w:bookmarkStart w:id="40" w:name="_ENREF_4_9"/>
      <w:r w:rsidRPr="00485DAF">
        <w:t>40.</w:t>
      </w:r>
      <w:r w:rsidRPr="00485DAF">
        <w:tab/>
        <w:t xml:space="preserve">Barnes, A. M.; Bartle, K. D.; Thibon, V. R. A., A review of zinc dialkyldithiophosphates (ZDDPS): characterisation and role in the lubricating oil. </w:t>
      </w:r>
      <w:r w:rsidRPr="00485DAF">
        <w:rPr>
          <w:i/>
        </w:rPr>
        <w:t xml:space="preserve">Tribology International </w:t>
      </w:r>
      <w:r w:rsidRPr="00485DAF">
        <w:rPr>
          <w:b/>
        </w:rPr>
        <w:t>2001,</w:t>
      </w:r>
      <w:r w:rsidRPr="00485DAF">
        <w:t xml:space="preserve"> </w:t>
      </w:r>
      <w:r w:rsidRPr="00485DAF">
        <w:rPr>
          <w:i/>
        </w:rPr>
        <w:t>34</w:t>
      </w:r>
      <w:r w:rsidRPr="00485DAF">
        <w:t xml:space="preserve"> (6), 389-395.</w:t>
      </w:r>
      <w:bookmarkEnd w:id="40"/>
    </w:p>
    <w:p w14:paraId="26CA0D00" w14:textId="77777777" w:rsidR="00487A88" w:rsidRPr="00485DAF" w:rsidRDefault="00487A88" w:rsidP="00487A88">
      <w:pPr>
        <w:pStyle w:val="EndNoteBibliography"/>
      </w:pPr>
      <w:bookmarkStart w:id="41" w:name="_ENREF_4_10"/>
      <w:r w:rsidRPr="00485DAF">
        <w:t>41.</w:t>
      </w:r>
      <w:r w:rsidRPr="00485DAF">
        <w:tab/>
        <w:t xml:space="preserve">Segal, D. J.; Crotty, J. W.; Bhakta, M. S.; Barbas Iii, C. F.; Horton, N. C., Structure of Aart, a designed six-finger zinc finger peptide, bound to DNA. </w:t>
      </w:r>
      <w:r w:rsidRPr="00485DAF">
        <w:rPr>
          <w:i/>
        </w:rPr>
        <w:t xml:space="preserve">J. Mol. Biol. </w:t>
      </w:r>
      <w:r w:rsidRPr="00485DAF">
        <w:rPr>
          <w:b/>
        </w:rPr>
        <w:t>2006,</w:t>
      </w:r>
      <w:r w:rsidRPr="00485DAF">
        <w:t xml:space="preserve"> </w:t>
      </w:r>
      <w:r w:rsidRPr="00485DAF">
        <w:rPr>
          <w:i/>
        </w:rPr>
        <w:t>363</w:t>
      </w:r>
      <w:r w:rsidRPr="00485DAF">
        <w:t xml:space="preserve"> (2), 405-421.</w:t>
      </w:r>
      <w:bookmarkEnd w:id="41"/>
    </w:p>
    <w:p w14:paraId="30617817" w14:textId="77777777" w:rsidR="00487A88" w:rsidRPr="00485DAF" w:rsidRDefault="00487A88" w:rsidP="00487A88">
      <w:pPr>
        <w:pStyle w:val="EndNoteBibliography"/>
      </w:pPr>
      <w:bookmarkStart w:id="42" w:name="_ENREF_4_11"/>
      <w:r w:rsidRPr="00485DAF">
        <w:lastRenderedPageBreak/>
        <w:t>42.</w:t>
      </w:r>
      <w:r w:rsidRPr="00485DAF">
        <w:tab/>
        <w:t xml:space="preserve">Pavletich, N. P.; Pabo, C. O., Crystal structure of a five-finger GLI-DNA complex: new perspectives on zinc fingers. </w:t>
      </w:r>
      <w:r w:rsidRPr="00485DAF">
        <w:rPr>
          <w:i/>
        </w:rPr>
        <w:t xml:space="preserve">Science </w:t>
      </w:r>
      <w:r w:rsidRPr="00485DAF">
        <w:rPr>
          <w:b/>
        </w:rPr>
        <w:t>1993,</w:t>
      </w:r>
      <w:r w:rsidRPr="00485DAF">
        <w:t xml:space="preserve"> </w:t>
      </w:r>
      <w:r w:rsidRPr="00485DAF">
        <w:rPr>
          <w:i/>
        </w:rPr>
        <w:t>261</w:t>
      </w:r>
      <w:r w:rsidRPr="00485DAF">
        <w:t xml:space="preserve"> (5129), 1701-1701.</w:t>
      </w:r>
      <w:bookmarkEnd w:id="42"/>
    </w:p>
    <w:p w14:paraId="2648E1F3" w14:textId="77777777" w:rsidR="00487A88" w:rsidRPr="00485DAF" w:rsidRDefault="00487A88" w:rsidP="00487A88">
      <w:pPr>
        <w:pStyle w:val="EndNoteBibliography"/>
      </w:pPr>
      <w:bookmarkStart w:id="43" w:name="_ENREF_4_12"/>
      <w:r w:rsidRPr="00485DAF">
        <w:t>43.</w:t>
      </w:r>
      <w:r w:rsidRPr="00485DAF">
        <w:tab/>
        <w:t xml:space="preserve">Rao, C. P.; Dorfman, J. R.; Holm, R. H., Synthesis and structural systematics of ethane-1,2-dithiolato complexes. </w:t>
      </w:r>
      <w:r w:rsidRPr="00485DAF">
        <w:rPr>
          <w:i/>
        </w:rPr>
        <w:t xml:space="preserve">Inorganic Chemistry </w:t>
      </w:r>
      <w:r w:rsidRPr="00485DAF">
        <w:rPr>
          <w:b/>
        </w:rPr>
        <w:t>1986,</w:t>
      </w:r>
      <w:r w:rsidRPr="00485DAF">
        <w:t xml:space="preserve"> </w:t>
      </w:r>
      <w:r w:rsidRPr="00485DAF">
        <w:rPr>
          <w:i/>
        </w:rPr>
        <w:t>25</w:t>
      </w:r>
      <w:r w:rsidRPr="00485DAF">
        <w:t xml:space="preserve"> (4), 428-439.</w:t>
      </w:r>
      <w:bookmarkEnd w:id="43"/>
    </w:p>
    <w:p w14:paraId="5510E7B7" w14:textId="77777777" w:rsidR="00487A88" w:rsidRPr="00485DAF" w:rsidRDefault="00487A88" w:rsidP="00487A88">
      <w:pPr>
        <w:pStyle w:val="EndNoteBibliography"/>
      </w:pPr>
      <w:bookmarkStart w:id="44" w:name="_ENREF_4_13"/>
      <w:r w:rsidRPr="00485DAF">
        <w:t>44.</w:t>
      </w:r>
      <w:r w:rsidRPr="00485DAF">
        <w:tab/>
        <w:t xml:space="preserve">Ivanov, A. V.; Antzutkin, O. N.; Larsson, A.-C.; Kritikos, M.; Forsling, W., Polycrystalline and surface O,O'-dialkyldithiophosphate zinc(II) complexes: preparation, 31P CP/MAS NMR and single-crystal X-ray diffraction studies. </w:t>
      </w:r>
      <w:r w:rsidRPr="00485DAF">
        <w:rPr>
          <w:i/>
        </w:rPr>
        <w:t xml:space="preserve">Inorganica Chimica Acta </w:t>
      </w:r>
      <w:r w:rsidRPr="00485DAF">
        <w:rPr>
          <w:b/>
        </w:rPr>
        <w:t>2001,</w:t>
      </w:r>
      <w:r w:rsidRPr="00485DAF">
        <w:t xml:space="preserve"> </w:t>
      </w:r>
      <w:r w:rsidRPr="00485DAF">
        <w:rPr>
          <w:i/>
        </w:rPr>
        <w:t>315</w:t>
      </w:r>
      <w:r w:rsidRPr="00485DAF">
        <w:t xml:space="preserve"> (1), 26-35.</w:t>
      </w:r>
      <w:bookmarkEnd w:id="44"/>
    </w:p>
    <w:p w14:paraId="0496396A" w14:textId="77777777" w:rsidR="00623677" w:rsidRDefault="00487A88" w:rsidP="00487A88">
      <w:r w:rsidRPr="00C0292D">
        <w:rPr>
          <w:rFonts w:cs="Arial Unicode MS"/>
        </w:rPr>
        <w:fldChar w:fldCharType="end"/>
      </w:r>
    </w:p>
    <w:sectPr w:rsidR="00623677">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Bohle" w:date="2014-10-31T16:17:00Z" w:initials="B">
    <w:p w14:paraId="6A4E4F11" w14:textId="5D133FAA" w:rsidR="002C0E7F" w:rsidRDefault="002C0E7F">
      <w:pPr>
        <w:pStyle w:val="CommentText"/>
      </w:pPr>
      <w:r>
        <w:rPr>
          <w:rStyle w:val="CommentReference"/>
        </w:rPr>
        <w:annotationRef/>
      </w:r>
      <w:r>
        <w:t>Only one really shown here…</w:t>
      </w:r>
    </w:p>
  </w:comment>
  <w:comment w:id="9" w:author="Bohle" w:date="2014-10-31T16:17:00Z" w:initials="B">
    <w:p w14:paraId="05121CEB" w14:textId="22EC0730" w:rsidR="002E7EB8" w:rsidRDefault="002E7EB8">
      <w:pPr>
        <w:pStyle w:val="CommentText"/>
      </w:pPr>
      <w:r>
        <w:rPr>
          <w:rStyle w:val="CommentReference"/>
        </w:rPr>
        <w:annotationRef/>
      </w:r>
    </w:p>
  </w:comment>
  <w:comment w:id="10" w:author="Bohle" w:date="2014-10-31T16:17:00Z" w:initials="B">
    <w:p w14:paraId="53DC8F88" w14:textId="4630BB76" w:rsidR="002E7EB8" w:rsidRDefault="002E7EB8">
      <w:pPr>
        <w:pStyle w:val="CommentText"/>
      </w:pPr>
      <w:r>
        <w:rPr>
          <w:rStyle w:val="CommentReference"/>
        </w:rPr>
        <w:annotationRef/>
      </w:r>
      <w:r>
        <w:t xml:space="preserve">You meant </w:t>
      </w:r>
      <w:proofErr w:type="spellStart"/>
      <w:r>
        <w:t>py.HI</w:t>
      </w:r>
      <w:proofErr w:type="spellEnd"/>
      <w:r>
        <w:t>.</w:t>
      </w:r>
    </w:p>
  </w:comment>
  <w:comment w:id="12" w:author="wei gu" w:date="2014-10-31T16:17:00Z" w:initials="wg">
    <w:p w14:paraId="02D0426B" w14:textId="77777777" w:rsidR="00487A88" w:rsidRDefault="00487A88" w:rsidP="00487A88">
      <w:pPr>
        <w:pStyle w:val="CommentText"/>
      </w:pPr>
      <w:r>
        <w:rPr>
          <w:rStyle w:val="CommentReference"/>
        </w:rPr>
        <w:annotationRef/>
      </w:r>
      <w:r>
        <w:t>Include the preliminary experiments done on impure mixture</w:t>
      </w:r>
    </w:p>
  </w:comment>
  <w:comment w:id="13" w:author="Bohle" w:date="2014-10-31T16:17:00Z" w:initials="B">
    <w:p w14:paraId="780ED746" w14:textId="43DEB3F3" w:rsidR="002E7EB8" w:rsidRDefault="002E7EB8">
      <w:pPr>
        <w:pStyle w:val="CommentText"/>
      </w:pPr>
      <w:r>
        <w:rPr>
          <w:rStyle w:val="CommentReference"/>
        </w:rPr>
        <w:annotationRef/>
      </w:r>
      <w:r>
        <w:t xml:space="preserve">Again </w:t>
      </w:r>
      <w:proofErr w:type="spellStart"/>
      <w:r>
        <w:t>py.HI</w:t>
      </w:r>
      <w:proofErr w:type="spellEnd"/>
    </w:p>
  </w:comment>
  <w:comment w:id="17" w:author="Bohle" w:date="2014-10-31T16:17:00Z" w:initials="B">
    <w:p w14:paraId="63176697" w14:textId="1348C566" w:rsidR="00921B30" w:rsidRDefault="00921B30">
      <w:pPr>
        <w:pStyle w:val="CommentText"/>
      </w:pPr>
      <w:r>
        <w:rPr>
          <w:rStyle w:val="CommentReference"/>
        </w:rPr>
        <w:annotationRef/>
      </w:r>
      <w:r>
        <w:t>Insert ref. here</w:t>
      </w:r>
    </w:p>
  </w:comment>
  <w:comment w:id="18" w:author="Bohle" w:date="2014-10-31T16:17:00Z" w:initials="B">
    <w:p w14:paraId="69C997A5" w14:textId="39412448" w:rsidR="00921B30" w:rsidRDefault="00921B30">
      <w:pPr>
        <w:pStyle w:val="CommentText"/>
      </w:pPr>
      <w:r>
        <w:rPr>
          <w:rStyle w:val="CommentReference"/>
        </w:rPr>
        <w:annotationRef/>
      </w:r>
      <w:r>
        <w:t xml:space="preserve">In general try to avoid starting a sentence with a number. </w:t>
      </w:r>
    </w:p>
  </w:comment>
  <w:comment w:id="19" w:author="Bohle" w:date="2014-10-31T16:17:00Z" w:initials="B">
    <w:p w14:paraId="0A7CB5AA" w14:textId="29F601C0" w:rsidR="00921B30" w:rsidRDefault="00921B30">
      <w:pPr>
        <w:pStyle w:val="CommentText"/>
      </w:pPr>
      <w:r>
        <w:rPr>
          <w:rStyle w:val="CommentReference"/>
        </w:rPr>
        <w:annotationRef/>
      </w:r>
      <w:r>
        <w:t>How…of solvent?   Of water?</w:t>
      </w:r>
    </w:p>
  </w:comment>
  <w:comment w:id="20" w:author="Bohle" w:date="2014-10-31T16:17:00Z" w:initials="B">
    <w:p w14:paraId="7178FB4F" w14:textId="48B1EAAD" w:rsidR="00921B30" w:rsidRDefault="00921B30">
      <w:pPr>
        <w:pStyle w:val="CommentText"/>
      </w:pPr>
      <w:r>
        <w:rPr>
          <w:rStyle w:val="CommentReference"/>
        </w:rPr>
        <w:annotationRef/>
      </w:r>
      <w:r>
        <w:t>This isn’t the right name for (</w:t>
      </w:r>
      <w:proofErr w:type="spellStart"/>
      <w:r>
        <w:t>MeAsO</w:t>
      </w:r>
      <w:proofErr w:type="spellEnd"/>
      <w:proofErr w:type="gramStart"/>
      <w:r>
        <w:t>)x</w:t>
      </w:r>
      <w:proofErr w:type="gramEnd"/>
      <w:r>
        <w:t xml:space="preserve">.   The </w:t>
      </w:r>
      <w:proofErr w:type="spellStart"/>
      <w:r>
        <w:t>later</w:t>
      </w:r>
      <w:proofErr w:type="spellEnd"/>
      <w:r>
        <w:t xml:space="preserve"> is an anhydride or just a straight oxide. </w:t>
      </w:r>
    </w:p>
  </w:comment>
  <w:comment w:id="22" w:author="Bohle" w:date="2014-10-31T16:17:00Z" w:initials="B">
    <w:p w14:paraId="6C84BC2C" w14:textId="4DA0FB65" w:rsidR="00921B30" w:rsidRDefault="00921B30">
      <w:pPr>
        <w:pStyle w:val="CommentText"/>
      </w:pPr>
      <w:r>
        <w:rPr>
          <w:rStyle w:val="CommentReference"/>
        </w:rPr>
        <w:annotationRef/>
      </w:r>
      <w:r>
        <w:t xml:space="preserve">Again, please check this name against the literature. </w:t>
      </w:r>
    </w:p>
  </w:comment>
  <w:comment w:id="24" w:author="Bohle" w:date="2014-10-31T16:17:00Z" w:initials="B">
    <w:p w14:paraId="1B2BDFF4" w14:textId="1B64D91F" w:rsidR="00A34479" w:rsidRDefault="00A34479">
      <w:pPr>
        <w:pStyle w:val="CommentText"/>
      </w:pPr>
      <w:r>
        <w:rPr>
          <w:rStyle w:val="CommentReference"/>
        </w:rPr>
        <w:annotationRef/>
      </w:r>
      <w:r>
        <w:t>Which two compounds…I’m not sure I follow this.</w:t>
      </w:r>
    </w:p>
  </w:comment>
  <w:comment w:id="25" w:author="Bohle" w:date="2014-10-31T16:17:00Z" w:initials="B">
    <w:p w14:paraId="06EA2C18" w14:textId="7E6CE5AC" w:rsidR="00A34479" w:rsidRDefault="00A34479">
      <w:pPr>
        <w:pStyle w:val="CommentText"/>
      </w:pPr>
      <w:r>
        <w:rPr>
          <w:rStyle w:val="CommentReference"/>
        </w:rPr>
        <w:annotationRef/>
      </w:r>
      <w:r>
        <w:t>Do you mean ring opened hydrolyzed derivatives?</w:t>
      </w:r>
    </w:p>
  </w:comment>
  <w:comment w:id="29" w:author="Bohle" w:date="2014-10-31T16:17:00Z" w:initials="B">
    <w:p w14:paraId="317A3533" w14:textId="19FEE331" w:rsidR="00690FA2" w:rsidRDefault="00690FA2">
      <w:pPr>
        <w:pStyle w:val="CommentText"/>
      </w:pPr>
      <w:r>
        <w:rPr>
          <w:rStyle w:val="CommentReference"/>
        </w:rPr>
        <w:annotationRef/>
      </w:r>
      <w:r>
        <w:t xml:space="preserve">Alternatively there could be little chemical shift difference in the products or that the reaction is </w:t>
      </w:r>
      <w:proofErr w:type="spellStart"/>
      <w:r>
        <w:t>diastereoselective</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4E4F11" w15:done="0"/>
  <w15:commentEx w15:paraId="05121CEB" w15:done="0"/>
  <w15:commentEx w15:paraId="53DC8F88" w15:done="0"/>
  <w15:commentEx w15:paraId="02D0426B" w15:done="0"/>
  <w15:commentEx w15:paraId="780ED746" w15:done="0"/>
  <w15:commentEx w15:paraId="63176697" w15:done="0"/>
  <w15:commentEx w15:paraId="69C997A5" w15:done="0"/>
  <w15:commentEx w15:paraId="0A7CB5AA" w15:done="0"/>
  <w15:commentEx w15:paraId="7178FB4F" w15:done="0"/>
  <w15:commentEx w15:paraId="6C84BC2C" w15:done="0"/>
  <w15:commentEx w15:paraId="1B2BDFF4" w15:done="0"/>
  <w15:commentEx w15:paraId="06EA2C18" w15:done="0"/>
  <w15:commentEx w15:paraId="317A353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 gu">
    <w15:presenceInfo w15:providerId="Windows Live" w15:userId="47043854b477df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A88"/>
    <w:rsid w:val="00015815"/>
    <w:rsid w:val="00035E8D"/>
    <w:rsid w:val="00134942"/>
    <w:rsid w:val="00271AAF"/>
    <w:rsid w:val="002C0E7F"/>
    <w:rsid w:val="002E7EB8"/>
    <w:rsid w:val="003A0DFE"/>
    <w:rsid w:val="00487A88"/>
    <w:rsid w:val="00623677"/>
    <w:rsid w:val="00690FA2"/>
    <w:rsid w:val="006E02E5"/>
    <w:rsid w:val="006E1AFF"/>
    <w:rsid w:val="00921B30"/>
    <w:rsid w:val="00A34479"/>
    <w:rsid w:val="00AC14AE"/>
    <w:rsid w:val="00B41E91"/>
    <w:rsid w:val="00BC07DA"/>
    <w:rsid w:val="00BD15CA"/>
    <w:rsid w:val="00CD7AED"/>
    <w:rsid w:val="00E9451C"/>
    <w:rsid w:val="00F55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C6FE"/>
  <w15:docId w15:val="{ABCDA561-19E5-4CE1-B9FB-D03CF863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7A88"/>
    <w:pPr>
      <w:spacing w:after="0" w:line="240" w:lineRule="auto"/>
    </w:pPr>
    <w:rPr>
      <w:rFonts w:ascii="Arial Unicode MS" w:eastAsia="Arial Unicode MS" w:hAnsi="Arial Unicode MS" w:cs="Times New Roman"/>
      <w:sz w:val="24"/>
      <w:szCs w:val="24"/>
      <w:lang w:val="en-CA"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487A88"/>
    <w:pPr>
      <w:spacing w:after="0" w:line="360" w:lineRule="auto"/>
    </w:pPr>
    <w:rPr>
      <w:rFonts w:ascii="Arial Unicode MS" w:eastAsia="Arial Unicode MS" w:hAnsi="Arial Unicode MS" w:cs="Times New Roman"/>
      <w:sz w:val="24"/>
      <w:szCs w:val="24"/>
      <w:lang w:val="en-CA" w:eastAsia="en-US"/>
    </w:rPr>
  </w:style>
  <w:style w:type="character" w:customStyle="1" w:styleId="McGillBodyTextChar">
    <w:name w:val="McGill_BodyText Char"/>
    <w:link w:val="McGillBodyText"/>
    <w:rsid w:val="00487A88"/>
    <w:rPr>
      <w:rFonts w:ascii="Arial Unicode MS" w:eastAsia="Arial Unicode MS" w:hAnsi="Arial Unicode MS" w:cs="Times New Roman"/>
      <w:sz w:val="24"/>
      <w:szCs w:val="24"/>
      <w:lang w:val="en-CA" w:eastAsia="en-US"/>
    </w:rPr>
  </w:style>
  <w:style w:type="paragraph" w:customStyle="1" w:styleId="McGillChapterTitle">
    <w:name w:val="McGill_Chapter_Title"/>
    <w:basedOn w:val="McGillBodyText"/>
    <w:next w:val="McGillBodyText"/>
    <w:rsid w:val="00487A88"/>
    <w:pPr>
      <w:jc w:val="center"/>
      <w:outlineLvl w:val="0"/>
    </w:pPr>
    <w:rPr>
      <w:sz w:val="28"/>
    </w:rPr>
  </w:style>
  <w:style w:type="character" w:customStyle="1" w:styleId="McGillBoldMcGillSForeignWord">
    <w:name w:val="McGill_Bold + McGill_S_ForeignWord"/>
    <w:rsid w:val="00487A88"/>
    <w:rPr>
      <w:b/>
      <w:lang w:val="en-CA"/>
    </w:rPr>
  </w:style>
  <w:style w:type="character" w:customStyle="1" w:styleId="McGillBoldMcGillSVisualEmphasis">
    <w:name w:val="McGill_Bold + McGill_S_VisualEmphasis"/>
    <w:basedOn w:val="DefaultParagraphFont"/>
    <w:rsid w:val="00487A88"/>
    <w:rPr>
      <w:b/>
    </w:rPr>
  </w:style>
  <w:style w:type="paragraph" w:customStyle="1" w:styleId="McGillFigureCaption">
    <w:name w:val="McGill_FigureCaption"/>
    <w:basedOn w:val="McGillBodyText"/>
    <w:next w:val="McGillBodyText"/>
    <w:rsid w:val="00487A88"/>
  </w:style>
  <w:style w:type="paragraph" w:customStyle="1" w:styleId="McGillFirstLevelSubheading">
    <w:name w:val="McGill_FirstLevel_Subheading"/>
    <w:basedOn w:val="McGillBodyText"/>
    <w:next w:val="McGillBodyText"/>
    <w:rsid w:val="00487A88"/>
    <w:pPr>
      <w:keepNext/>
      <w:outlineLvl w:val="1"/>
    </w:pPr>
    <w:rPr>
      <w:b/>
    </w:rPr>
  </w:style>
  <w:style w:type="paragraph" w:customStyle="1" w:styleId="McGillSecondLevelSubheading">
    <w:name w:val="McGill_SecondLevel_Subheading"/>
    <w:basedOn w:val="McGillBodyText"/>
    <w:rsid w:val="00487A88"/>
    <w:pPr>
      <w:outlineLvl w:val="2"/>
    </w:pPr>
    <w:rPr>
      <w:b/>
    </w:rPr>
  </w:style>
  <w:style w:type="character" w:styleId="CommentReference">
    <w:name w:val="annotation reference"/>
    <w:uiPriority w:val="99"/>
    <w:semiHidden/>
    <w:unhideWhenUsed/>
    <w:rsid w:val="00487A88"/>
    <w:rPr>
      <w:sz w:val="16"/>
      <w:szCs w:val="16"/>
    </w:rPr>
  </w:style>
  <w:style w:type="paragraph" w:styleId="CommentText">
    <w:name w:val="annotation text"/>
    <w:basedOn w:val="Normal"/>
    <w:link w:val="CommentTextChar"/>
    <w:uiPriority w:val="99"/>
    <w:semiHidden/>
    <w:unhideWhenUsed/>
    <w:rsid w:val="00487A88"/>
    <w:rPr>
      <w:rFonts w:ascii="Calibri" w:eastAsia="宋体" w:hAnsi="Calibri"/>
      <w:sz w:val="20"/>
      <w:szCs w:val="20"/>
    </w:rPr>
  </w:style>
  <w:style w:type="character" w:customStyle="1" w:styleId="CommentTextChar">
    <w:name w:val="Comment Text Char"/>
    <w:basedOn w:val="DefaultParagraphFont"/>
    <w:link w:val="CommentText"/>
    <w:uiPriority w:val="99"/>
    <w:semiHidden/>
    <w:rsid w:val="00487A88"/>
    <w:rPr>
      <w:rFonts w:ascii="Calibri" w:eastAsia="宋体" w:hAnsi="Calibri" w:cs="Times New Roman"/>
      <w:sz w:val="20"/>
      <w:szCs w:val="20"/>
      <w:lang w:val="en-CA" w:eastAsia="en-US"/>
    </w:rPr>
  </w:style>
  <w:style w:type="paragraph" w:customStyle="1" w:styleId="EndNoteBibliography">
    <w:name w:val="EndNote Bibliography"/>
    <w:basedOn w:val="Normal"/>
    <w:link w:val="EndNoteBibliographyChar"/>
    <w:rsid w:val="00487A88"/>
    <w:rPr>
      <w:rFonts w:cs="Arial Unicode MS"/>
      <w:noProof/>
      <w:lang w:val="en-US"/>
    </w:rPr>
  </w:style>
  <w:style w:type="character" w:customStyle="1" w:styleId="EndNoteBibliographyChar">
    <w:name w:val="EndNote Bibliography Char"/>
    <w:link w:val="EndNoteBibliography"/>
    <w:rsid w:val="00487A88"/>
    <w:rPr>
      <w:rFonts w:ascii="Arial Unicode MS" w:eastAsia="Arial Unicode MS" w:hAnsi="Arial Unicode MS" w:cs="Arial Unicode MS"/>
      <w:noProof/>
      <w:sz w:val="24"/>
      <w:szCs w:val="24"/>
      <w:lang w:eastAsia="en-US"/>
    </w:rPr>
  </w:style>
  <w:style w:type="paragraph" w:styleId="BalloonText">
    <w:name w:val="Balloon Text"/>
    <w:basedOn w:val="Normal"/>
    <w:link w:val="BalloonTextChar"/>
    <w:uiPriority w:val="99"/>
    <w:semiHidden/>
    <w:unhideWhenUsed/>
    <w:rsid w:val="00487A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7A88"/>
    <w:rPr>
      <w:rFonts w:ascii="Segoe UI" w:eastAsia="Arial Unicode MS" w:hAnsi="Segoe UI" w:cs="Segoe UI"/>
      <w:sz w:val="18"/>
      <w:szCs w:val="18"/>
      <w:lang w:val="en-CA" w:eastAsia="en-US"/>
    </w:rPr>
  </w:style>
  <w:style w:type="paragraph" w:styleId="TOC1">
    <w:name w:val="toc 1"/>
    <w:next w:val="McGillBodyText"/>
    <w:autoRedefine/>
    <w:uiPriority w:val="39"/>
    <w:rsid w:val="00487A88"/>
    <w:pPr>
      <w:tabs>
        <w:tab w:val="right" w:leader="dot" w:pos="7920"/>
      </w:tabs>
      <w:spacing w:after="0" w:line="240" w:lineRule="auto"/>
    </w:pPr>
    <w:rPr>
      <w:rFonts w:ascii="Arial Unicode MS" w:eastAsia="Arial Unicode MS" w:hAnsi="Arial Unicode MS" w:cs="Times New Roman"/>
      <w:noProof/>
      <w:sz w:val="20"/>
      <w:lang w:val="en-CA"/>
    </w:rPr>
  </w:style>
  <w:style w:type="paragraph" w:styleId="TOC2">
    <w:name w:val="toc 2"/>
    <w:basedOn w:val="TOC1"/>
    <w:next w:val="McGillBodyText"/>
    <w:autoRedefine/>
    <w:uiPriority w:val="39"/>
    <w:rsid w:val="00487A88"/>
    <w:pPr>
      <w:ind w:left="245"/>
    </w:pPr>
  </w:style>
  <w:style w:type="paragraph" w:styleId="TOC3">
    <w:name w:val="toc 3"/>
    <w:basedOn w:val="TOC2"/>
    <w:next w:val="McGillBodyText"/>
    <w:autoRedefine/>
    <w:uiPriority w:val="39"/>
    <w:rsid w:val="00487A88"/>
    <w:pPr>
      <w:ind w:left="475"/>
    </w:pPr>
  </w:style>
  <w:style w:type="paragraph" w:styleId="CommentSubject">
    <w:name w:val="annotation subject"/>
    <w:basedOn w:val="CommentText"/>
    <w:next w:val="CommentText"/>
    <w:link w:val="CommentSubjectChar"/>
    <w:uiPriority w:val="99"/>
    <w:semiHidden/>
    <w:unhideWhenUsed/>
    <w:rsid w:val="002C0E7F"/>
    <w:rPr>
      <w:rFonts w:ascii="Arial Unicode MS" w:eastAsia="Arial Unicode MS" w:hAnsi="Arial Unicode MS"/>
      <w:b/>
      <w:bCs/>
    </w:rPr>
  </w:style>
  <w:style w:type="character" w:customStyle="1" w:styleId="CommentSubjectChar">
    <w:name w:val="Comment Subject Char"/>
    <w:basedOn w:val="CommentTextChar"/>
    <w:link w:val="CommentSubject"/>
    <w:uiPriority w:val="99"/>
    <w:semiHidden/>
    <w:rsid w:val="002C0E7F"/>
    <w:rPr>
      <w:rFonts w:ascii="Arial Unicode MS" w:eastAsia="Arial Unicode MS" w:hAnsi="Arial Unicode MS" w:cs="Times New Roman"/>
      <w:b/>
      <w:bCs/>
      <w:sz w:val="20"/>
      <w:szCs w:val="20"/>
      <w:lang w:val="en-CA" w:eastAsia="en-US"/>
    </w:rPr>
  </w:style>
  <w:style w:type="paragraph" w:styleId="Revision">
    <w:name w:val="Revision"/>
    <w:hidden/>
    <w:uiPriority w:val="99"/>
    <w:semiHidden/>
    <w:rsid w:val="00BD15CA"/>
    <w:pPr>
      <w:spacing w:after="0" w:line="240" w:lineRule="auto"/>
    </w:pPr>
    <w:rPr>
      <w:rFonts w:ascii="Arial Unicode MS" w:eastAsia="Arial Unicode MS" w:hAnsi="Arial Unicode MS" w:cs="Times New Roman"/>
      <w:sz w:val="24"/>
      <w:szCs w:val="24"/>
      <w:lang w:val="en-C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comments" Target="comment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3.emf"/><Relationship Id="rId24" Type="http://schemas.openxmlformats.org/officeDocument/2006/relationships/image" Target="media/image9.emf"/><Relationship Id="rId5" Type="http://schemas.openxmlformats.org/officeDocument/2006/relationships/image" Target="media/image1.emf"/><Relationship Id="rId15" Type="http://schemas.openxmlformats.org/officeDocument/2006/relationships/image" Target="media/image5.emf"/><Relationship Id="rId23" Type="http://schemas.openxmlformats.org/officeDocument/2006/relationships/chart" Target="charts/chart2.xml"/><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7.bin"/><Relationship Id="rId27" Type="http://schemas.microsoft.com/office/2011/relationships/people" Target="people.xml"/></Relationships>
</file>

<file path=word/charts/_rels/chart1.xml.rels><?xml version="1.0" encoding="UTF-8" standalone="yes"?>
<Relationships xmlns="http://schemas.openxmlformats.org/package/2006/relationships"><Relationship Id="rId2" Type="http://schemas.openxmlformats.org/officeDocument/2006/relationships/oleObject" Target="file:///E:\Valyria%20Documents\Dropbox\Y4As\NMRs\As24titration.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G:\Dropbox\Y4As\NMRs\As24titration.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CA"/>
              <a:t>Calibration chart</a:t>
            </a:r>
          </a:p>
        </c:rich>
      </c:tx>
      <c:overlay val="0"/>
    </c:title>
    <c:autoTitleDeleted val="0"/>
    <c:plotArea>
      <c:layout/>
      <c:scatterChart>
        <c:scatterStyle val="lineMarker"/>
        <c:varyColors val="0"/>
        <c:ser>
          <c:idx val="0"/>
          <c:order val="0"/>
          <c:spPr>
            <a:ln w="28575">
              <a:noFill/>
            </a:ln>
          </c:spPr>
          <c:trendline>
            <c:trendlineType val="linear"/>
            <c:intercept val="0"/>
            <c:dispRSqr val="1"/>
            <c:dispEq val="1"/>
            <c:trendlineLbl>
              <c:layout>
                <c:manualLayout>
                  <c:x val="0.12345981208870631"/>
                  <c:y val="-0.20136058360352016"/>
                </c:manualLayout>
              </c:layout>
              <c:numFmt formatCode="General" sourceLinked="0"/>
            </c:trendlineLbl>
          </c:trendline>
          <c:xVal>
            <c:numRef>
              <c:f>Sheet1!$K$9:$K$21</c:f>
              <c:numCache>
                <c:formatCode>General</c:formatCode>
                <c:ptCount val="13"/>
                <c:pt idx="0">
                  <c:v>5.0020946738464449</c:v>
                </c:pt>
                <c:pt idx="1">
                  <c:v>2.5010473369232225</c:v>
                </c:pt>
                <c:pt idx="2">
                  <c:v>1.6673648912821484</c:v>
                </c:pt>
                <c:pt idx="3">
                  <c:v>1.2505236684616112</c:v>
                </c:pt>
                <c:pt idx="4">
                  <c:v>1.2505236684616112</c:v>
                </c:pt>
                <c:pt idx="5">
                  <c:v>1.0004189347692889</c:v>
                </c:pt>
                <c:pt idx="6">
                  <c:v>0.83368244564107419</c:v>
                </c:pt>
                <c:pt idx="7">
                  <c:v>0.71458495340663497</c:v>
                </c:pt>
                <c:pt idx="8">
                  <c:v>0.62526183423080561</c:v>
                </c:pt>
                <c:pt idx="9">
                  <c:v>0.55578829709404942</c:v>
                </c:pt>
                <c:pt idx="10">
                  <c:v>0.50020946738464445</c:v>
                </c:pt>
                <c:pt idx="11">
                  <c:v>0.45473587944058591</c:v>
                </c:pt>
                <c:pt idx="12">
                  <c:v>0.35729247670331749</c:v>
                </c:pt>
              </c:numCache>
            </c:numRef>
          </c:xVal>
          <c:yVal>
            <c:numRef>
              <c:f>Sheet1!$J$9:$J$21</c:f>
              <c:numCache>
                <c:formatCode>General</c:formatCode>
                <c:ptCount val="13"/>
                <c:pt idx="0">
                  <c:v>4.1975051975051976</c:v>
                </c:pt>
                <c:pt idx="1">
                  <c:v>2.0783438510081576</c:v>
                </c:pt>
                <c:pt idx="2">
                  <c:v>1.4888374524005077</c:v>
                </c:pt>
                <c:pt idx="3">
                  <c:v>1.072002817952012</c:v>
                </c:pt>
                <c:pt idx="4">
                  <c:v>1.0684883336091344</c:v>
                </c:pt>
                <c:pt idx="5">
                  <c:v>0.89782130114628422</c:v>
                </c:pt>
                <c:pt idx="6">
                  <c:v>0.71485406591899014</c:v>
                </c:pt>
                <c:pt idx="7">
                  <c:v>0.61535230833844867</c:v>
                </c:pt>
                <c:pt idx="8">
                  <c:v>0.53714549227576669</c:v>
                </c:pt>
                <c:pt idx="9">
                  <c:v>0.52756518949635667</c:v>
                </c:pt>
                <c:pt idx="10">
                  <c:v>0.48045064917760966</c:v>
                </c:pt>
                <c:pt idx="11">
                  <c:v>0.48025341938539884</c:v>
                </c:pt>
                <c:pt idx="12">
                  <c:v>0.46417171805909396</c:v>
                </c:pt>
              </c:numCache>
            </c:numRef>
          </c:yVal>
          <c:smooth val="0"/>
        </c:ser>
        <c:dLbls>
          <c:showLegendKey val="0"/>
          <c:showVal val="0"/>
          <c:showCatName val="0"/>
          <c:showSerName val="0"/>
          <c:showPercent val="0"/>
          <c:showBubbleSize val="0"/>
        </c:dLbls>
        <c:axId val="412625560"/>
        <c:axId val="412626344"/>
      </c:scatterChart>
      <c:valAx>
        <c:axId val="412625560"/>
        <c:scaling>
          <c:orientation val="minMax"/>
        </c:scaling>
        <c:delete val="0"/>
        <c:axPos val="b"/>
        <c:title>
          <c:tx>
            <c:rich>
              <a:bodyPr/>
              <a:lstStyle/>
              <a:p>
                <a:pPr>
                  <a:defRPr/>
                </a:pPr>
                <a:r>
                  <a:rPr lang="en-CA"/>
                  <a:t>Ratio based on molecular weight</a:t>
                </a:r>
              </a:p>
            </c:rich>
          </c:tx>
          <c:layout>
            <c:manualLayout>
              <c:xMode val="edge"/>
              <c:yMode val="edge"/>
              <c:x val="0.37300264226396213"/>
              <c:y val="0.87107302763625138"/>
            </c:manualLayout>
          </c:layout>
          <c:overlay val="0"/>
        </c:title>
        <c:numFmt formatCode="General" sourceLinked="1"/>
        <c:majorTickMark val="none"/>
        <c:minorTickMark val="none"/>
        <c:tickLblPos val="nextTo"/>
        <c:crossAx val="412626344"/>
        <c:crosses val="autoZero"/>
        <c:crossBetween val="midCat"/>
      </c:valAx>
      <c:valAx>
        <c:axId val="412626344"/>
        <c:scaling>
          <c:orientation val="minMax"/>
        </c:scaling>
        <c:delete val="0"/>
        <c:axPos val="l"/>
        <c:majorGridlines/>
        <c:title>
          <c:tx>
            <c:rich>
              <a:bodyPr/>
              <a:lstStyle/>
              <a:p>
                <a:pPr>
                  <a:defRPr/>
                </a:pPr>
                <a:r>
                  <a:rPr lang="en-CA"/>
                  <a:t>Ratio</a:t>
                </a:r>
                <a:r>
                  <a:rPr lang="en-CA" baseline="0"/>
                  <a:t> on NMR integrals</a:t>
                </a:r>
              </a:p>
            </c:rich>
          </c:tx>
          <c:overlay val="0"/>
        </c:title>
        <c:numFmt formatCode="General" sourceLinked="1"/>
        <c:majorTickMark val="none"/>
        <c:minorTickMark val="none"/>
        <c:tickLblPos val="nextTo"/>
        <c:crossAx val="412625560"/>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CA"/>
              <a:t>NMR</a:t>
            </a:r>
            <a:r>
              <a:rPr lang="en-CA" baseline="0"/>
              <a:t> titration of Cys against MeAsOH in D2O, pH 4.5</a:t>
            </a:r>
            <a:endParaRPr lang="en-CA"/>
          </a:p>
        </c:rich>
      </c:tx>
      <c:layout>
        <c:manualLayout>
          <c:xMode val="edge"/>
          <c:yMode val="edge"/>
          <c:x val="0.1020618556701031"/>
          <c:y val="2.2952529994783515E-2"/>
        </c:manualLayout>
      </c:layout>
      <c:overlay val="0"/>
    </c:title>
    <c:autoTitleDeleted val="0"/>
    <c:plotArea>
      <c:layout>
        <c:manualLayout>
          <c:layoutTarget val="inner"/>
          <c:xMode val="edge"/>
          <c:yMode val="edge"/>
          <c:x val="6.9609105097942936E-2"/>
          <c:y val="1.9198442891267806E-2"/>
          <c:w val="0.90547765687704873"/>
          <c:h val="0.82740643335076069"/>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412628696"/>
        <c:axId val="559134320"/>
      </c:scatterChart>
      <c:valAx>
        <c:axId val="412628696"/>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559134320"/>
        <c:crosses val="autoZero"/>
        <c:crossBetween val="midCat"/>
      </c:valAx>
      <c:valAx>
        <c:axId val="559134320"/>
        <c:scaling>
          <c:orientation val="minMax"/>
        </c:scaling>
        <c:delete val="0"/>
        <c:axPos val="l"/>
        <c:majorGridlines/>
        <c:title>
          <c:tx>
            <c:rich>
              <a:bodyPr/>
              <a:lstStyle/>
              <a:p>
                <a:pPr>
                  <a:defRPr/>
                </a:pPr>
                <a:r>
                  <a:rPr lang="en-CA"/>
                  <a:t>Molar Ratio</a:t>
                </a:r>
              </a:p>
            </c:rich>
          </c:tx>
          <c:overlay val="0"/>
        </c:title>
        <c:numFmt formatCode="General" sourceLinked="1"/>
        <c:majorTickMark val="none"/>
        <c:minorTickMark val="none"/>
        <c:tickLblPos val="nextTo"/>
        <c:crossAx val="412628696"/>
        <c:crosses val="autoZero"/>
        <c:crossBetween val="midCat"/>
      </c:valAx>
    </c:plotArea>
    <c:legend>
      <c:legendPos val="r"/>
      <c:layout>
        <c:manualLayout>
          <c:xMode val="edge"/>
          <c:yMode val="edge"/>
          <c:x val="0.63236283583363961"/>
          <c:y val="0.45268440036544727"/>
          <c:w val="0.148872430550141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102FC-2B3B-4C12-9870-9D6501541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18</Pages>
  <Words>3771</Words>
  <Characters>21498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wei gu</dc:creator>
  <cp:lastModifiedBy>wei gu</cp:lastModifiedBy>
  <cp:revision>11</cp:revision>
  <dcterms:created xsi:type="dcterms:W3CDTF">2014-11-04T06:52:00Z</dcterms:created>
  <dcterms:modified xsi:type="dcterms:W3CDTF">2014-11-10T06:33:00Z</dcterms:modified>
</cp:coreProperties>
</file>