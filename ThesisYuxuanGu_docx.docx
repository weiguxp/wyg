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B620E" w14:textId="77777777" w:rsidR="004304E2" w:rsidRPr="00C0292D" w:rsidRDefault="004304E2" w:rsidP="00C0292D">
      <w:pPr>
        <w:spacing w:line="360" w:lineRule="auto"/>
        <w:jc w:val="center"/>
        <w:rPr>
          <w:rFonts w:cs="Arial Unicode MS"/>
          <w:b/>
          <w:sz w:val="32"/>
          <w:szCs w:val="32"/>
          <w:u w:val="single"/>
        </w:rPr>
      </w:pPr>
    </w:p>
    <w:p w14:paraId="6A0D7F49" w14:textId="77777777" w:rsidR="004304E2" w:rsidRPr="00C0292D" w:rsidRDefault="004304E2" w:rsidP="00C0292D">
      <w:pPr>
        <w:spacing w:line="360" w:lineRule="auto"/>
        <w:jc w:val="center"/>
        <w:rPr>
          <w:rFonts w:cs="Arial Unicode MS"/>
          <w:b/>
          <w:sz w:val="32"/>
          <w:szCs w:val="32"/>
          <w:u w:val="single"/>
        </w:rPr>
      </w:pPr>
    </w:p>
    <w:p w14:paraId="22D9094F" w14:textId="77777777" w:rsidR="004304E2" w:rsidRPr="00C0292D" w:rsidRDefault="004304E2" w:rsidP="00C0292D">
      <w:pPr>
        <w:spacing w:line="360" w:lineRule="auto"/>
        <w:jc w:val="center"/>
        <w:rPr>
          <w:rFonts w:cs="Arial Unicode MS"/>
          <w:b/>
          <w:sz w:val="32"/>
          <w:szCs w:val="32"/>
          <w:u w:val="single"/>
        </w:rPr>
      </w:pPr>
    </w:p>
    <w:p w14:paraId="7B46E3DA" w14:textId="77777777" w:rsidR="00ED291C" w:rsidRPr="00C0292D" w:rsidRDefault="0087239E" w:rsidP="00584658">
      <w:pPr>
        <w:pStyle w:val="McGillTitleCover"/>
      </w:pPr>
      <w:r w:rsidRPr="00C0292D">
        <w:t>Facile exchange of arsenic between adducts and implications to drug discovery</w:t>
      </w:r>
    </w:p>
    <w:p w14:paraId="69A01F53" w14:textId="77777777" w:rsidR="00ED291C" w:rsidRPr="00C0292D" w:rsidRDefault="00ED291C" w:rsidP="00C0292D">
      <w:pPr>
        <w:pStyle w:val="McGillAuthor"/>
        <w:rPr>
          <w:rFonts w:cs="Arial Unicode MS"/>
        </w:rPr>
      </w:pPr>
      <w:r w:rsidRPr="00C0292D">
        <w:rPr>
          <w:rFonts w:cs="Arial Unicode MS"/>
        </w:rPr>
        <w:t xml:space="preserve">By Yuxuan </w:t>
      </w:r>
      <w:proofErr w:type="gramStart"/>
      <w:r w:rsidRPr="00C0292D">
        <w:rPr>
          <w:rFonts w:cs="Arial Unicode MS"/>
        </w:rPr>
        <w:t>Gu</w:t>
      </w:r>
      <w:proofErr w:type="gramEnd"/>
      <w:r w:rsidRPr="00C0292D">
        <w:rPr>
          <w:rFonts w:cs="Arial Unicode MS"/>
        </w:rPr>
        <w:t xml:space="preserve"> </w:t>
      </w:r>
    </w:p>
    <w:p w14:paraId="3EDE9A2E" w14:textId="77777777" w:rsidR="00ED291C" w:rsidRPr="00C0292D" w:rsidRDefault="00ED291C" w:rsidP="00C0292D">
      <w:pPr>
        <w:pStyle w:val="Default"/>
        <w:spacing w:line="360" w:lineRule="auto"/>
        <w:rPr>
          <w:rFonts w:ascii="Arial Unicode MS" w:eastAsia="Arial Unicode MS" w:hAnsi="Arial Unicode MS" w:cs="Arial Unicode MS"/>
        </w:rPr>
      </w:pPr>
    </w:p>
    <w:p w14:paraId="7CCDA72E"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7893930F" w14:textId="77777777" w:rsidR="00ED291C" w:rsidRPr="00C0292D" w:rsidRDefault="00ED291C" w:rsidP="00C0292D">
      <w:pPr>
        <w:pStyle w:val="McGillBodyText"/>
        <w:rPr>
          <w:rFonts w:cs="Arial Unicode MS"/>
        </w:rPr>
      </w:pPr>
    </w:p>
    <w:p w14:paraId="507D9052" w14:textId="77777777" w:rsidR="00ED291C" w:rsidRPr="00C0292D" w:rsidRDefault="00ED291C" w:rsidP="00C0292D">
      <w:pPr>
        <w:pStyle w:val="McGillDegree"/>
        <w:rPr>
          <w:rFonts w:cs="Arial Unicode MS"/>
        </w:rPr>
      </w:pPr>
      <w:r w:rsidRPr="00C0292D">
        <w:rPr>
          <w:rFonts w:cs="Arial Unicode MS"/>
        </w:rPr>
        <w:t>MASTER OF SCIENCE</w:t>
      </w:r>
    </w:p>
    <w:p w14:paraId="7C168CF3" w14:textId="77777777" w:rsidR="00ED291C" w:rsidRPr="00C0292D" w:rsidRDefault="00ED291C" w:rsidP="00C0292D">
      <w:pPr>
        <w:pStyle w:val="McGillBodyText"/>
        <w:rPr>
          <w:rFonts w:cs="Arial Unicode MS"/>
        </w:rPr>
      </w:pPr>
    </w:p>
    <w:p w14:paraId="082A4D74" w14:textId="77777777" w:rsidR="00ED291C" w:rsidRPr="00C0292D" w:rsidRDefault="00ED291C" w:rsidP="00C0292D">
      <w:pPr>
        <w:pStyle w:val="McGillUniversityAddr"/>
        <w:rPr>
          <w:rFonts w:cs="Arial Unicode MS"/>
        </w:rPr>
      </w:pPr>
    </w:p>
    <w:p w14:paraId="59EA0254" w14:textId="77777777" w:rsidR="00ED291C" w:rsidRPr="00C0292D" w:rsidRDefault="00ED291C" w:rsidP="00584658">
      <w:pPr>
        <w:pStyle w:val="McGillDepartment"/>
      </w:pPr>
      <w:r w:rsidRPr="00C0292D">
        <w:t xml:space="preserve">Department of Chemistry, Faculty of Science </w:t>
      </w:r>
    </w:p>
    <w:p w14:paraId="01682A49" w14:textId="77777777" w:rsidR="00ED291C" w:rsidRPr="00C0292D" w:rsidRDefault="00ED291C" w:rsidP="00C0292D">
      <w:pPr>
        <w:pStyle w:val="McGillUniversityAddr"/>
        <w:rPr>
          <w:rFonts w:cs="Arial Unicode MS"/>
          <w:sz w:val="23"/>
          <w:szCs w:val="23"/>
        </w:rPr>
      </w:pPr>
      <w:r w:rsidRPr="00C0292D">
        <w:rPr>
          <w:rFonts w:cs="Arial Unicode MS"/>
          <w:sz w:val="23"/>
          <w:szCs w:val="23"/>
        </w:rPr>
        <w:t xml:space="preserve">McGill University </w:t>
      </w:r>
    </w:p>
    <w:p w14:paraId="142AD6DD" w14:textId="77777777" w:rsidR="00ED291C" w:rsidRPr="00C0292D" w:rsidRDefault="00ED291C" w:rsidP="00C0292D">
      <w:pPr>
        <w:pStyle w:val="McGillUniversityAddr"/>
        <w:rPr>
          <w:rFonts w:cs="Arial Unicode MS"/>
          <w:sz w:val="23"/>
          <w:szCs w:val="23"/>
        </w:rPr>
      </w:pPr>
      <w:r w:rsidRPr="00C0292D">
        <w:rPr>
          <w:rFonts w:cs="Arial Unicode MS"/>
          <w:sz w:val="23"/>
          <w:szCs w:val="23"/>
        </w:rPr>
        <w:t xml:space="preserve">Montréal, Québec, Canada </w:t>
      </w:r>
    </w:p>
    <w:p w14:paraId="4A81936F" w14:textId="77777777" w:rsidR="00ED291C" w:rsidRPr="00C0292D" w:rsidRDefault="00ED291C" w:rsidP="00C0292D">
      <w:pPr>
        <w:pStyle w:val="McGillCopyright"/>
        <w:rPr>
          <w:rFonts w:cs="Arial Unicode MS"/>
        </w:rPr>
      </w:pPr>
    </w:p>
    <w:p w14:paraId="6801E2AD" w14:textId="77777777" w:rsidR="00ED291C" w:rsidRPr="00C0292D" w:rsidRDefault="00ED291C" w:rsidP="00C0292D">
      <w:pPr>
        <w:pStyle w:val="McGillCopyright"/>
        <w:rPr>
          <w:rFonts w:cs="Arial Unicode MS"/>
        </w:rPr>
      </w:pPr>
      <w:r w:rsidRPr="00C0292D">
        <w:rPr>
          <w:rFonts w:cs="Arial Unicode MS"/>
        </w:rPr>
        <w:t>©</w:t>
      </w:r>
      <w:r w:rsidR="006B38D4" w:rsidRPr="00C0292D">
        <w:rPr>
          <w:rFonts w:cs="Arial Unicode MS"/>
        </w:rPr>
        <w:t xml:space="preserve">Yuxuan Gu </w:t>
      </w:r>
      <w:r w:rsidRPr="00C0292D">
        <w:rPr>
          <w:rFonts w:cs="Arial Unicode MS"/>
        </w:rPr>
        <w:t>2013</w:t>
      </w:r>
    </w:p>
    <w:p w14:paraId="2B61E4CF"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6593AA7F"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promyelocytic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 xml:space="preserve">S-dimethylarsino-glutathione (ZIO-101) and S-dimethylarsino-cysteine (DMAC). </w:t>
      </w:r>
    </w:p>
    <w:p w14:paraId="6D00A70C"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Data shows that rapid thiolate exchange of dimethylarsonim,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occurs when the two compounds are dissolved in aqueous solution. The equilibrium constants of this interthiol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y the integrals of the diastereotopic</w:t>
      </w:r>
      <w:r w:rsidRPr="00C0292D">
        <w:rPr>
          <w:rFonts w:cs="Arial Unicode MS"/>
          <w:color w:val="000000"/>
          <w:sz w:val="23"/>
          <w:szCs w:val="23"/>
        </w:rPr>
        <w:t xml:space="preserve"> methylarsonium resonances of the species in </w:t>
      </w:r>
      <w:r w:rsidRPr="00C0292D">
        <w:rPr>
          <w:rFonts w:cs="Arial Unicode MS"/>
          <w:color w:val="000000"/>
          <w:sz w:val="23"/>
          <w:szCs w:val="23"/>
          <w:vertAlign w:val="superscript"/>
        </w:rPr>
        <w:t>1</w:t>
      </w:r>
      <w:r w:rsidRPr="00C0292D">
        <w:rPr>
          <w:rFonts w:cs="Arial Unicode MS"/>
          <w:color w:val="000000"/>
          <w:sz w:val="23"/>
          <w:szCs w:val="23"/>
        </w:rPr>
        <w:t>H NMR. Dynamic NMR was used to characterise rapid intra molecular conformational dynamics which lead to the coalescence of diastereo</w:t>
      </w:r>
      <w:r w:rsidR="004F69EC">
        <w:rPr>
          <w:rFonts w:cs="Arial Unicode MS"/>
          <w:color w:val="000000"/>
          <w:sz w:val="23"/>
          <w:szCs w:val="23"/>
        </w:rPr>
        <w:t>to</w:t>
      </w:r>
      <w:r w:rsidRPr="00C0292D">
        <w:rPr>
          <w:rFonts w:cs="Arial Unicode MS"/>
          <w:color w:val="000000"/>
          <w:sz w:val="23"/>
          <w:szCs w:val="23"/>
        </w:rPr>
        <w:t>pic methyl resonances. In addition, rapid thiolate exchange was also shown to occur in monomethylarsonium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4D155A30"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arsenium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thiols, arsenic could hop around various thiolates around the cell. </w:t>
      </w:r>
    </w:p>
    <w:p w14:paraId="4731D3C1" w14:textId="77777777" w:rsidR="00611177" w:rsidRDefault="008D42BE" w:rsidP="00725466">
      <w:pPr>
        <w:pStyle w:val="McGillAbstractFrHeading"/>
      </w:pPr>
      <w:r>
        <w:br w:type="page"/>
      </w:r>
      <w:r w:rsidR="00725466">
        <w:lastRenderedPageBreak/>
        <w:t xml:space="preserve">Abstrait </w:t>
      </w:r>
    </w:p>
    <w:p w14:paraId="5D9577AA" w14:textId="77777777" w:rsidR="000C367A" w:rsidRPr="000C367A" w:rsidRDefault="000C367A" w:rsidP="000C367A">
      <w:pPr>
        <w:spacing w:line="360" w:lineRule="auto"/>
        <w:ind w:firstLine="720"/>
        <w:jc w:val="both"/>
        <w:rPr>
          <w:rFonts w:cs="Arial Unicode MS"/>
        </w:rPr>
      </w:pPr>
      <w:r w:rsidRPr="000C367A">
        <w:rPr>
          <w:rFonts w:cs="Arial Unicode MS"/>
        </w:rPr>
        <w:t xml:space="preserve">L’Arsenic </w:t>
      </w:r>
      <w:proofErr w:type="gramStart"/>
      <w:r w:rsidRPr="000C367A">
        <w:rPr>
          <w:rFonts w:cs="Arial Unicode MS"/>
        </w:rPr>
        <w:t>est</w:t>
      </w:r>
      <w:proofErr w:type="gramEnd"/>
      <w:r w:rsidRPr="000C367A">
        <w:rPr>
          <w:rFonts w:cs="Arial Unicode MS"/>
        </w:rPr>
        <w:t xml:space="preserve"> un poison bien connu qui mène une double vie en tant qu’agent thérapeutique. Récemment, le trioxide d’arsenic à été utilisé pour le traitement du cancer de la leucémie aiguë promyélocytaire avec une grande efficacité. Malheureusement, le développement des médicaments basé sur l’arsenic connait un </w:t>
      </w:r>
      <w:proofErr w:type="gramStart"/>
      <w:r w:rsidRPr="000C367A">
        <w:rPr>
          <w:rFonts w:cs="Arial Unicode MS"/>
        </w:rPr>
        <w:t>ralentissement  à</w:t>
      </w:r>
      <w:proofErr w:type="gramEnd"/>
      <w:r w:rsidRPr="000C367A">
        <w:rPr>
          <w:rFonts w:cs="Arial Unicode MS"/>
        </w:rPr>
        <w:t xml:space="preserve"> cause du manque de compréhension de leurs mécanismes d’interaction.  Cette thèse tente d’élucider ces mécanismes en regardant les réactions cinétiques </w:t>
      </w:r>
      <w:proofErr w:type="gramStart"/>
      <w:r w:rsidRPr="000C367A">
        <w:rPr>
          <w:rFonts w:cs="Arial Unicode MS"/>
        </w:rPr>
        <w:t>et</w:t>
      </w:r>
      <w:proofErr w:type="gramEnd"/>
      <w:r w:rsidRPr="000C367A">
        <w:rPr>
          <w:rFonts w:cs="Arial Unicode MS"/>
        </w:rPr>
        <w:t xml:space="preserve"> thermodynamiques de plusieurs espèces de molécules contenant de l’arsenic, incluant de nouveaux composés organique arsenicales comme le S-diméthylarsinoglutathione (ZIO-101) and S-diméthylarsino-cysteine (DMAC).</w:t>
      </w:r>
    </w:p>
    <w:p w14:paraId="4A1CABD2"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donnés démontrent que l’échange rapide du thiolate de diméthylarsomium, Me2As+, survient lorsque les deux composés sont dissous en solution aqueuse. Les constantes d’équilibres de cet échange interthiole ont </w:t>
      </w:r>
      <w:proofErr w:type="gramStart"/>
      <w:r w:rsidRPr="000C367A">
        <w:rPr>
          <w:rFonts w:cs="Arial Unicode MS"/>
        </w:rPr>
        <w:t>étées  caractérisé</w:t>
      </w:r>
      <w:proofErr w:type="gramEnd"/>
      <w:r w:rsidRPr="000C367A">
        <w:rPr>
          <w:rFonts w:cs="Arial Unicode MS"/>
        </w:rPr>
        <w:t xml:space="preserve"> par les intégraux des résonances diastéréotopiques  du méthylarsonium des espèces en conformation dynamique intramoléculaire qui ont mené à la coalescence des méthyles diastéréotopiques en résonance des espèces en RMN de 1H. La RMN dynamique à été utilisé pour caractériser les conformations dynamiques intramoléculaires rapides qui ont menées à la coalescence des résonances des méthyles diastéréotopiques. De plus, </w:t>
      </w:r>
      <w:proofErr w:type="gramStart"/>
      <w:r w:rsidRPr="000C367A">
        <w:rPr>
          <w:rFonts w:cs="Arial Unicode MS"/>
        </w:rPr>
        <w:t>il</w:t>
      </w:r>
      <w:proofErr w:type="gramEnd"/>
      <w:r w:rsidRPr="000C367A">
        <w:rPr>
          <w:rFonts w:cs="Arial Unicode MS"/>
        </w:rPr>
        <w:t xml:space="preserve"> à été </w:t>
      </w:r>
      <w:r w:rsidRPr="000C367A">
        <w:rPr>
          <w:rFonts w:cs="Arial Unicode MS"/>
        </w:rPr>
        <w:lastRenderedPageBreak/>
        <w:t xml:space="preserve">démontré que l’échange rapide des thiolate survient aussi dans les espèces de monométhylarsoniums. </w:t>
      </w:r>
    </w:p>
    <w:p w14:paraId="48F862D1" w14:textId="77777777" w:rsidR="00725466" w:rsidRPr="00C0292D" w:rsidRDefault="000C367A" w:rsidP="000C367A">
      <w:pPr>
        <w:spacing w:line="360" w:lineRule="auto"/>
        <w:ind w:firstLine="720"/>
        <w:jc w:val="both"/>
        <w:rPr>
          <w:rFonts w:cs="Arial Unicode MS"/>
        </w:rPr>
      </w:pPr>
      <w:r w:rsidRPr="000C367A">
        <w:rPr>
          <w:rFonts w:cs="Arial Unicode MS"/>
        </w:rPr>
        <w:t xml:space="preserve">La découverte </w:t>
      </w:r>
      <w:proofErr w:type="gramStart"/>
      <w:r w:rsidRPr="000C367A">
        <w:rPr>
          <w:rFonts w:cs="Arial Unicode MS"/>
        </w:rPr>
        <w:t>et</w:t>
      </w:r>
      <w:proofErr w:type="gramEnd"/>
      <w:r w:rsidRPr="000C367A">
        <w:rPr>
          <w:rFonts w:cs="Arial Unicode MS"/>
        </w:rPr>
        <w:t xml:space="preserve"> caractérisation de ces échanges faciles d’espèces d’arseniums nous force à voir ces arsenicales d’un autre œil, au lieu de se lier statiquement aux thiols vicinaux, l’arsenic pourrait sauter entre différent thiolates autour de la cellule.</w:t>
      </w:r>
    </w:p>
    <w:p w14:paraId="7BF3C95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5280BBAB" w14:textId="77777777" w:rsidR="002602E8" w:rsidRPr="00C0292D" w:rsidRDefault="002602E8" w:rsidP="00C0292D">
      <w:pPr>
        <w:spacing w:line="360" w:lineRule="auto"/>
        <w:jc w:val="center"/>
        <w:rPr>
          <w:rFonts w:cs="Arial Unicode MS"/>
          <w:b/>
          <w:u w:val="single"/>
        </w:rPr>
      </w:pPr>
    </w:p>
    <w:p w14:paraId="2FAC62AB"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Bohle,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Bohle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na Perepichka for always being there</w:t>
      </w:r>
      <w:r w:rsidR="002602E8" w:rsidRPr="00C0292D">
        <w:rPr>
          <w:rFonts w:cs="Arial Unicode MS"/>
        </w:rPr>
        <w:t>.</w:t>
      </w:r>
      <w:r w:rsidR="00AC7465" w:rsidRPr="00C0292D">
        <w:rPr>
          <w:rFonts w:cs="Arial Unicode MS"/>
        </w:rPr>
        <w:t xml:space="preserve"> Special thanks also goes to ZhiJ</w:t>
      </w:r>
      <w:r w:rsidR="009622A5" w:rsidRPr="00C0292D">
        <w:rPr>
          <w:rFonts w:cs="Arial Unicode MS"/>
        </w:rPr>
        <w:t xml:space="preserve">ie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Bohle research group:</w:t>
      </w:r>
      <w:r w:rsidR="00AC7465" w:rsidRPr="00C0292D">
        <w:rPr>
          <w:rFonts w:cs="Arial Unicode MS"/>
        </w:rPr>
        <w:t xml:space="preserve"> Erin Dodd, Kristopher Rosadiuk, Joël Poisson, Andrea Hill, Ivor Wharf, Mirna Veruca, Cheryl Bain, and Laura Brothers. </w:t>
      </w:r>
    </w:p>
    <w:p w14:paraId="035201E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w:t>
      </w:r>
      <w:proofErr w:type="gramStart"/>
      <w:r>
        <w:rPr>
          <w:rFonts w:cs="Arial Unicode MS"/>
          <w:lang w:val="en-US"/>
        </w:rPr>
        <w:t>So</w:t>
      </w:r>
      <w:proofErr w:type="gramEnd"/>
      <w:r>
        <w:rPr>
          <w:rFonts w:cs="Arial Unicode MS"/>
          <w:lang w:val="en-US"/>
        </w:rPr>
        <w:t xml:space="preserve"> and </w:t>
      </w:r>
      <w:r w:rsidR="000C367A">
        <w:rPr>
          <w:rFonts w:cs="Arial Unicode MS"/>
          <w:lang w:val="en-US"/>
        </w:rPr>
        <w:t xml:space="preserve">my </w:t>
      </w:r>
      <w:r>
        <w:rPr>
          <w:rFonts w:cs="Arial Unicode MS"/>
          <w:lang w:val="en-US"/>
        </w:rPr>
        <w:t xml:space="preserve">friends for being supportive.  </w:t>
      </w:r>
    </w:p>
    <w:p w14:paraId="7C1FD534"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Dr Fred Morin, Dr Nadim Saade, Rick Rossi, Weihua Wang, </w:t>
      </w:r>
      <w:r w:rsidRPr="00C0292D">
        <w:rPr>
          <w:rFonts w:cs="Arial Unicode MS"/>
        </w:rPr>
        <w:t>Jean-Philippe Guay and Chantal Marotte</w:t>
      </w:r>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6C43275F"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674A659D"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2C292CDA" w14:textId="77777777" w:rsidR="000C367A" w:rsidRPr="000C367A" w:rsidRDefault="00ED291C" w:rsidP="00056085">
      <w:pPr>
        <w:pStyle w:val="McGillAckBodyText"/>
      </w:pPr>
      <w:r w:rsidRPr="00C0292D">
        <w:rPr>
          <w:rFonts w:cs="Arial Unicode MS"/>
        </w:rPr>
        <w:t>This dissertation includes c</w:t>
      </w:r>
      <w:r w:rsidR="00056085">
        <w:rPr>
          <w:rFonts w:cs="Arial Unicode MS"/>
        </w:rPr>
        <w:t xml:space="preserve">ontent which has been published: </w:t>
      </w:r>
      <w:r w:rsidR="000C367A" w:rsidRPr="000C367A">
        <w:t xml:space="preserve">Bohle, D. S.; </w:t>
      </w:r>
      <w:proofErr w:type="gramStart"/>
      <w:r w:rsidR="000C367A" w:rsidRPr="000C367A">
        <w:t>Gu</w:t>
      </w:r>
      <w:proofErr w:type="gramEnd"/>
      <w:r w:rsidR="000C367A" w:rsidRPr="000C367A">
        <w:t>, Y., Facile dimethylarsenic exchange and pyramidal inversion in its cysteine and glutathione adducts. Organic &amp; Biomolecular Chemistry 2013, 11 (16), 2578-2581.</w:t>
      </w:r>
    </w:p>
    <w:p w14:paraId="42AA617D" w14:textId="77777777" w:rsidR="00ED291C" w:rsidRPr="00C0292D" w:rsidRDefault="00ED291C" w:rsidP="00C0292D">
      <w:pPr>
        <w:pStyle w:val="McGillAckBodyText"/>
        <w:rPr>
          <w:rFonts w:cs="Arial Unicode MS"/>
          <w:b/>
        </w:rPr>
      </w:pPr>
    </w:p>
    <w:p w14:paraId="1D6ADE64"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27E25DF9" w14:textId="77777777" w:rsidR="00ED291C" w:rsidRPr="00C0292D" w:rsidRDefault="00ED291C" w:rsidP="00C0292D">
      <w:pPr>
        <w:pStyle w:val="McGillAckBodyText"/>
        <w:rPr>
          <w:rFonts w:cs="Arial Unicode MS"/>
        </w:rPr>
      </w:pPr>
      <w:r w:rsidRPr="00C0292D">
        <w:rPr>
          <w:rFonts w:cs="Arial Unicode MS"/>
        </w:rPr>
        <w:t>The author performed all work outlined in this thesis, including all the work presented in the paper as specified above, under the supervision of Professor D. Scott Bohle. All work presented in this thesis, with the exception of the introductory literature review, is declared by the author to be original scholarship and distinct contributions to knowledge as is mandatory for doctoral theses.</w:t>
      </w:r>
    </w:p>
    <w:p w14:paraId="323BE36A" w14:textId="77777777" w:rsidR="00DB29AC" w:rsidRPr="00C0292D" w:rsidRDefault="00ED291C" w:rsidP="00C0292D">
      <w:pPr>
        <w:pStyle w:val="McGillBodyText"/>
        <w:rPr>
          <w:rFonts w:cs="Arial Unicode MS"/>
        </w:rPr>
      </w:pPr>
      <w:r w:rsidRPr="00C0292D">
        <w:rPr>
          <w:rFonts w:cs="Arial Unicode MS"/>
        </w:rPr>
        <w:t xml:space="preserve"> </w:t>
      </w:r>
    </w:p>
    <w:p w14:paraId="3E9017B3" w14:textId="77777777" w:rsidR="00286168" w:rsidRPr="00C0292D" w:rsidRDefault="002602E8" w:rsidP="00C0292D">
      <w:pPr>
        <w:pStyle w:val="McGillTablesOfContents"/>
        <w:rPr>
          <w:rFonts w:cs="Arial Unicode MS"/>
        </w:rPr>
      </w:pPr>
      <w:r w:rsidRPr="00C0292D">
        <w:rPr>
          <w:rFonts w:cs="Arial Unicode MS"/>
        </w:rPr>
        <w:br w:type="page"/>
      </w:r>
      <w:bookmarkStart w:id="0" w:name="_Toc403662337"/>
      <w:r w:rsidR="00286168" w:rsidRPr="00C0292D">
        <w:rPr>
          <w:rFonts w:cs="Arial Unicode MS"/>
        </w:rPr>
        <w:lastRenderedPageBreak/>
        <w:t>Table of Contents</w:t>
      </w:r>
      <w:bookmarkEnd w:id="0"/>
    </w:p>
    <w:p w14:paraId="6C51C0DD" w14:textId="77777777" w:rsidR="00CB1DC1" w:rsidRDefault="008A708E">
      <w:pPr>
        <w:pStyle w:val="TOC1"/>
        <w:rPr>
          <w:rFonts w:asciiTheme="minorHAnsi" w:eastAsiaTheme="minorEastAsia" w:hAnsiTheme="minorHAnsi" w:cstheme="minorBidi"/>
          <w:sz w:val="22"/>
          <w:lang w:val="en-US"/>
        </w:rPr>
      </w:pPr>
      <w:r>
        <w:rPr>
          <w:rFonts w:cs="Arial Unicode MS"/>
        </w:rPr>
        <w:fldChar w:fldCharType="begin"/>
      </w:r>
      <w:r>
        <w:rPr>
          <w:rFonts w:cs="Arial Unicode MS"/>
        </w:rPr>
        <w:instrText xml:space="preserve"> TOC \o "1-3" </w:instrText>
      </w:r>
      <w:r>
        <w:rPr>
          <w:rFonts w:cs="Arial Unicode MS"/>
        </w:rPr>
        <w:fldChar w:fldCharType="separate"/>
      </w:r>
      <w:r w:rsidR="00CB1DC1" w:rsidRPr="00183972">
        <w:rPr>
          <w:rFonts w:cs="Arial Unicode MS"/>
        </w:rPr>
        <w:t>Table of Contents</w:t>
      </w:r>
      <w:r w:rsidR="00CB1DC1">
        <w:tab/>
      </w:r>
      <w:r w:rsidR="00CB1DC1">
        <w:fldChar w:fldCharType="begin"/>
      </w:r>
      <w:r w:rsidR="00CB1DC1">
        <w:instrText xml:space="preserve"> PAGEREF _Toc403662337 \h </w:instrText>
      </w:r>
      <w:r w:rsidR="00CB1DC1">
        <w:fldChar w:fldCharType="separate"/>
      </w:r>
      <w:r w:rsidR="00CB1DC1">
        <w:t>8</w:t>
      </w:r>
      <w:r w:rsidR="00CB1DC1">
        <w:fldChar w:fldCharType="end"/>
      </w:r>
    </w:p>
    <w:p w14:paraId="1760CD68" w14:textId="77777777" w:rsidR="00CB1DC1" w:rsidRDefault="00CB1DC1">
      <w:pPr>
        <w:pStyle w:val="TOC1"/>
        <w:rPr>
          <w:rFonts w:asciiTheme="minorHAnsi" w:eastAsiaTheme="minorEastAsia" w:hAnsiTheme="minorHAnsi" w:cstheme="minorBidi"/>
          <w:sz w:val="22"/>
          <w:lang w:val="en-US"/>
        </w:rPr>
      </w:pPr>
      <w:r w:rsidRPr="00183972">
        <w:rPr>
          <w:rFonts w:cs="Arial Unicode MS"/>
        </w:rPr>
        <w:t>Table of Figures</w:t>
      </w:r>
      <w:r>
        <w:tab/>
      </w:r>
      <w:r>
        <w:fldChar w:fldCharType="begin"/>
      </w:r>
      <w:r>
        <w:instrText xml:space="preserve"> PAGEREF _Toc403662338 \h </w:instrText>
      </w:r>
      <w:r>
        <w:fldChar w:fldCharType="separate"/>
      </w:r>
      <w:r>
        <w:t>9</w:t>
      </w:r>
      <w:r>
        <w:fldChar w:fldCharType="end"/>
      </w:r>
    </w:p>
    <w:p w14:paraId="77B4D0A4" w14:textId="77777777" w:rsidR="00CB1DC1" w:rsidRDefault="00CB1DC1">
      <w:pPr>
        <w:pStyle w:val="TOC1"/>
        <w:rPr>
          <w:rFonts w:asciiTheme="minorHAnsi" w:eastAsiaTheme="minorEastAsia" w:hAnsiTheme="minorHAnsi" w:cstheme="minorBidi"/>
          <w:sz w:val="22"/>
          <w:lang w:val="en-US"/>
        </w:rPr>
      </w:pPr>
      <w:r w:rsidRPr="00183972">
        <w:rPr>
          <w:rFonts w:cs="Arial Unicode MS"/>
        </w:rPr>
        <w:t>Chapter 1</w:t>
      </w:r>
      <w:r>
        <w:tab/>
      </w:r>
      <w:r>
        <w:fldChar w:fldCharType="begin"/>
      </w:r>
      <w:r>
        <w:instrText xml:space="preserve"> PAGEREF _Toc403662339 \h </w:instrText>
      </w:r>
      <w:r>
        <w:fldChar w:fldCharType="separate"/>
      </w:r>
      <w:r>
        <w:t>10</w:t>
      </w:r>
      <w:r>
        <w:fldChar w:fldCharType="end"/>
      </w:r>
    </w:p>
    <w:p w14:paraId="6EB516D1" w14:textId="77777777" w:rsidR="00CB1DC1" w:rsidRDefault="00CB1DC1">
      <w:pPr>
        <w:pStyle w:val="TOC1"/>
        <w:rPr>
          <w:rFonts w:asciiTheme="minorHAnsi" w:eastAsiaTheme="minorEastAsia" w:hAnsiTheme="minorHAnsi" w:cstheme="minorBidi"/>
          <w:sz w:val="22"/>
          <w:lang w:val="en-US"/>
        </w:rPr>
      </w:pPr>
      <w:r w:rsidRPr="00183972">
        <w:rPr>
          <w:rFonts w:cs="Arial Unicode MS"/>
        </w:rPr>
        <w:t>Thesis Introduction</w:t>
      </w:r>
      <w:r>
        <w:tab/>
      </w:r>
      <w:r>
        <w:fldChar w:fldCharType="begin"/>
      </w:r>
      <w:r>
        <w:instrText xml:space="preserve"> PAGEREF _Toc403662340 \h </w:instrText>
      </w:r>
      <w:r>
        <w:fldChar w:fldCharType="separate"/>
      </w:r>
      <w:r>
        <w:t>10</w:t>
      </w:r>
      <w:r>
        <w:fldChar w:fldCharType="end"/>
      </w:r>
    </w:p>
    <w:p w14:paraId="343937DA" w14:textId="77777777" w:rsidR="00CB1DC1" w:rsidRDefault="00CB1DC1">
      <w:pPr>
        <w:pStyle w:val="TOC2"/>
        <w:rPr>
          <w:rFonts w:asciiTheme="minorHAnsi" w:eastAsiaTheme="minorEastAsia" w:hAnsiTheme="minorHAnsi" w:cstheme="minorBidi"/>
          <w:sz w:val="22"/>
          <w:lang w:val="en-US"/>
        </w:rPr>
      </w:pPr>
      <w:r w:rsidRPr="00183972">
        <w:rPr>
          <w:rFonts w:cs="Arial Unicode MS"/>
        </w:rPr>
        <w:t>1.1 The BioInorganic Chemistry of Arsenic</w:t>
      </w:r>
      <w:r>
        <w:tab/>
      </w:r>
      <w:r>
        <w:fldChar w:fldCharType="begin"/>
      </w:r>
      <w:r>
        <w:instrText xml:space="preserve"> PAGEREF _Toc403662341 \h </w:instrText>
      </w:r>
      <w:r>
        <w:fldChar w:fldCharType="separate"/>
      </w:r>
      <w:r>
        <w:t>10</w:t>
      </w:r>
      <w:r>
        <w:fldChar w:fldCharType="end"/>
      </w:r>
    </w:p>
    <w:p w14:paraId="12207DA4" w14:textId="77777777" w:rsidR="00CB1DC1" w:rsidRDefault="00CB1DC1">
      <w:pPr>
        <w:pStyle w:val="TOC3"/>
        <w:rPr>
          <w:rFonts w:asciiTheme="minorHAnsi" w:eastAsiaTheme="minorEastAsia" w:hAnsiTheme="minorHAnsi" w:cstheme="minorBidi"/>
          <w:sz w:val="22"/>
          <w:lang w:val="en-US"/>
        </w:rPr>
      </w:pPr>
      <w:r w:rsidRPr="00183972">
        <w:rPr>
          <w:rFonts w:cs="Arial Unicode MS"/>
        </w:rPr>
        <w:t>1.1.1 Metabolism of arsenic</w:t>
      </w:r>
      <w:r>
        <w:tab/>
      </w:r>
      <w:r>
        <w:fldChar w:fldCharType="begin"/>
      </w:r>
      <w:r>
        <w:instrText xml:space="preserve"> PAGEREF _Toc403662342 \h </w:instrText>
      </w:r>
      <w:r>
        <w:fldChar w:fldCharType="separate"/>
      </w:r>
      <w:r>
        <w:t>13</w:t>
      </w:r>
      <w:r>
        <w:fldChar w:fldCharType="end"/>
      </w:r>
    </w:p>
    <w:p w14:paraId="0380AF15" w14:textId="77777777" w:rsidR="00CB1DC1" w:rsidRDefault="00CB1DC1">
      <w:pPr>
        <w:pStyle w:val="TOC3"/>
        <w:rPr>
          <w:rFonts w:asciiTheme="minorHAnsi" w:eastAsiaTheme="minorEastAsia" w:hAnsiTheme="minorHAnsi" w:cstheme="minorBidi"/>
          <w:sz w:val="22"/>
          <w:lang w:val="en-US"/>
        </w:rPr>
      </w:pPr>
      <w:r w:rsidRPr="00183972">
        <w:rPr>
          <w:rFonts w:cs="Arial Unicode MS"/>
        </w:rPr>
        <w:t>1.1.2 Arsenic as a poison</w:t>
      </w:r>
      <w:r>
        <w:tab/>
      </w:r>
      <w:r>
        <w:fldChar w:fldCharType="begin"/>
      </w:r>
      <w:r>
        <w:instrText xml:space="preserve"> PAGEREF _Toc403662343 \h </w:instrText>
      </w:r>
      <w:r>
        <w:fldChar w:fldCharType="separate"/>
      </w:r>
      <w:r>
        <w:t>16</w:t>
      </w:r>
      <w:r>
        <w:fldChar w:fldCharType="end"/>
      </w:r>
    </w:p>
    <w:p w14:paraId="7AC97C70" w14:textId="77777777" w:rsidR="00CB1DC1" w:rsidRDefault="00CB1DC1">
      <w:pPr>
        <w:pStyle w:val="TOC3"/>
        <w:rPr>
          <w:rFonts w:asciiTheme="minorHAnsi" w:eastAsiaTheme="minorEastAsia" w:hAnsiTheme="minorHAnsi" w:cstheme="minorBidi"/>
          <w:sz w:val="22"/>
          <w:lang w:val="en-US"/>
        </w:rPr>
      </w:pPr>
      <w:r w:rsidRPr="00183972">
        <w:rPr>
          <w:rFonts w:cs="Arial Unicode MS"/>
        </w:rPr>
        <w:t>1.1.3 Treatment of arsenic poisoning</w:t>
      </w:r>
      <w:r>
        <w:tab/>
      </w:r>
      <w:r>
        <w:fldChar w:fldCharType="begin"/>
      </w:r>
      <w:r>
        <w:instrText xml:space="preserve"> PAGEREF _Toc403662344 \h </w:instrText>
      </w:r>
      <w:r>
        <w:fldChar w:fldCharType="separate"/>
      </w:r>
      <w:r>
        <w:t>18</w:t>
      </w:r>
      <w:r>
        <w:fldChar w:fldCharType="end"/>
      </w:r>
    </w:p>
    <w:p w14:paraId="1EB7BD4A" w14:textId="77777777" w:rsidR="00CB1DC1" w:rsidRDefault="00CB1DC1">
      <w:pPr>
        <w:pStyle w:val="TOC3"/>
        <w:rPr>
          <w:rFonts w:asciiTheme="minorHAnsi" w:eastAsiaTheme="minorEastAsia" w:hAnsiTheme="minorHAnsi" w:cstheme="minorBidi"/>
          <w:sz w:val="22"/>
          <w:lang w:val="en-US"/>
        </w:rPr>
      </w:pPr>
      <w:r w:rsidRPr="00183972">
        <w:rPr>
          <w:rFonts w:cs="Arial Unicode MS"/>
        </w:rPr>
        <w:t>1.1.4 Medicinal applications of arsenic</w:t>
      </w:r>
      <w:r>
        <w:tab/>
      </w:r>
      <w:r>
        <w:fldChar w:fldCharType="begin"/>
      </w:r>
      <w:r>
        <w:instrText xml:space="preserve"> PAGEREF _Toc403662345 \h </w:instrText>
      </w:r>
      <w:r>
        <w:fldChar w:fldCharType="separate"/>
      </w:r>
      <w:r>
        <w:t>19</w:t>
      </w:r>
      <w:r>
        <w:fldChar w:fldCharType="end"/>
      </w:r>
    </w:p>
    <w:p w14:paraId="09E5893E" w14:textId="77777777" w:rsidR="00CB1DC1" w:rsidRDefault="00CB1DC1">
      <w:pPr>
        <w:pStyle w:val="TOC2"/>
        <w:rPr>
          <w:rFonts w:asciiTheme="minorHAnsi" w:eastAsiaTheme="minorEastAsia" w:hAnsiTheme="minorHAnsi" w:cstheme="minorBidi"/>
          <w:sz w:val="22"/>
          <w:lang w:val="en-US"/>
        </w:rPr>
      </w:pPr>
      <w:r w:rsidRPr="00183972">
        <w:rPr>
          <w:rFonts w:cs="Arial Unicode MS"/>
        </w:rPr>
        <w:t>1.2 Chemistry of Arsenic compounds</w:t>
      </w:r>
      <w:r>
        <w:tab/>
      </w:r>
      <w:r>
        <w:fldChar w:fldCharType="begin"/>
      </w:r>
      <w:r>
        <w:instrText xml:space="preserve"> PAGEREF _Toc403662346 \h </w:instrText>
      </w:r>
      <w:r>
        <w:fldChar w:fldCharType="separate"/>
      </w:r>
      <w:r>
        <w:t>22</w:t>
      </w:r>
      <w:r>
        <w:fldChar w:fldCharType="end"/>
      </w:r>
    </w:p>
    <w:p w14:paraId="45CEBC55" w14:textId="77777777" w:rsidR="00CB1DC1" w:rsidRDefault="00CB1DC1">
      <w:pPr>
        <w:pStyle w:val="TOC3"/>
        <w:rPr>
          <w:rFonts w:asciiTheme="minorHAnsi" w:eastAsiaTheme="minorEastAsia" w:hAnsiTheme="minorHAnsi" w:cstheme="minorBidi"/>
          <w:sz w:val="22"/>
          <w:lang w:val="en-US"/>
        </w:rPr>
      </w:pPr>
      <w:r w:rsidRPr="00183972">
        <w:rPr>
          <w:rFonts w:cs="Arial Unicode MS"/>
        </w:rPr>
        <w:t>1.2.1 Redox of arsenic by GSH</w:t>
      </w:r>
      <w:r>
        <w:tab/>
      </w:r>
      <w:r>
        <w:fldChar w:fldCharType="begin"/>
      </w:r>
      <w:r>
        <w:instrText xml:space="preserve"> PAGEREF _Toc403662347 \h </w:instrText>
      </w:r>
      <w:r>
        <w:fldChar w:fldCharType="separate"/>
      </w:r>
      <w:r>
        <w:t>22</w:t>
      </w:r>
      <w:r>
        <w:fldChar w:fldCharType="end"/>
      </w:r>
    </w:p>
    <w:p w14:paraId="271BD42F" w14:textId="77777777" w:rsidR="00CB1DC1" w:rsidRDefault="00CB1DC1">
      <w:pPr>
        <w:pStyle w:val="TOC3"/>
        <w:rPr>
          <w:rFonts w:asciiTheme="minorHAnsi" w:eastAsiaTheme="minorEastAsia" w:hAnsiTheme="minorHAnsi" w:cstheme="minorBidi"/>
          <w:sz w:val="22"/>
          <w:lang w:val="en-US"/>
        </w:rPr>
      </w:pPr>
      <w:r w:rsidRPr="00183972">
        <w:rPr>
          <w:rFonts w:cs="Arial Unicode MS"/>
        </w:rPr>
        <w:t>1.2.2 Interaction of arsenic with thiols</w:t>
      </w:r>
      <w:r>
        <w:tab/>
      </w:r>
      <w:r>
        <w:fldChar w:fldCharType="begin"/>
      </w:r>
      <w:r>
        <w:instrText xml:space="preserve"> PAGEREF _Toc403662348 \h </w:instrText>
      </w:r>
      <w:r>
        <w:fldChar w:fldCharType="separate"/>
      </w:r>
      <w:r>
        <w:t>25</w:t>
      </w:r>
      <w:r>
        <w:fldChar w:fldCharType="end"/>
      </w:r>
    </w:p>
    <w:p w14:paraId="71A7D79A" w14:textId="77777777" w:rsidR="00CB1DC1" w:rsidRDefault="00CB1DC1">
      <w:pPr>
        <w:pStyle w:val="TOC3"/>
        <w:rPr>
          <w:rFonts w:asciiTheme="minorHAnsi" w:eastAsiaTheme="minorEastAsia" w:hAnsiTheme="minorHAnsi" w:cstheme="minorBidi"/>
          <w:sz w:val="22"/>
          <w:lang w:val="en-US"/>
        </w:rPr>
      </w:pPr>
      <w:r w:rsidRPr="00183972">
        <w:rPr>
          <w:rFonts w:cs="Arial Unicode MS"/>
        </w:rPr>
        <w:t>1.2.3 Lability of the Arsenic Thiol bond</w:t>
      </w:r>
      <w:r>
        <w:tab/>
      </w:r>
      <w:r>
        <w:fldChar w:fldCharType="begin"/>
      </w:r>
      <w:r>
        <w:instrText xml:space="preserve"> PAGEREF _Toc403662349 \h </w:instrText>
      </w:r>
      <w:r>
        <w:fldChar w:fldCharType="separate"/>
      </w:r>
      <w:r>
        <w:t>28</w:t>
      </w:r>
      <w:r>
        <w:fldChar w:fldCharType="end"/>
      </w:r>
    </w:p>
    <w:p w14:paraId="4F07288E" w14:textId="77777777" w:rsidR="00CB1DC1" w:rsidRDefault="00CB1DC1">
      <w:pPr>
        <w:pStyle w:val="TOC3"/>
        <w:rPr>
          <w:rFonts w:asciiTheme="minorHAnsi" w:eastAsiaTheme="minorEastAsia" w:hAnsiTheme="minorHAnsi" w:cstheme="minorBidi"/>
          <w:sz w:val="22"/>
          <w:lang w:val="en-US"/>
        </w:rPr>
      </w:pPr>
      <w:r w:rsidRPr="00183972">
        <w:rPr>
          <w:rFonts w:cs="Arial Unicode MS"/>
        </w:rPr>
        <w:t>1.2.4 Co-ordination and geometry of arsenic compounds</w:t>
      </w:r>
      <w:r>
        <w:tab/>
      </w:r>
      <w:r>
        <w:fldChar w:fldCharType="begin"/>
      </w:r>
      <w:r>
        <w:instrText xml:space="preserve"> PAGEREF _Toc403662350 \h </w:instrText>
      </w:r>
      <w:r>
        <w:fldChar w:fldCharType="separate"/>
      </w:r>
      <w:r>
        <w:t>29</w:t>
      </w:r>
      <w:r>
        <w:fldChar w:fldCharType="end"/>
      </w:r>
    </w:p>
    <w:p w14:paraId="60ABA1EE" w14:textId="77777777" w:rsidR="00CB1DC1" w:rsidRDefault="00CB1DC1">
      <w:pPr>
        <w:pStyle w:val="TOC3"/>
        <w:rPr>
          <w:rFonts w:asciiTheme="minorHAnsi" w:eastAsiaTheme="minorEastAsia" w:hAnsiTheme="minorHAnsi" w:cstheme="minorBidi"/>
          <w:sz w:val="22"/>
          <w:lang w:val="en-US"/>
        </w:rPr>
      </w:pPr>
      <w:r w:rsidRPr="00183972">
        <w:rPr>
          <w:rFonts w:cs="Arial Unicode MS"/>
        </w:rPr>
        <w:t>1.2.5 Mechanism of arsenic bond lablity</w:t>
      </w:r>
      <w:r>
        <w:tab/>
      </w:r>
      <w:r>
        <w:fldChar w:fldCharType="begin"/>
      </w:r>
      <w:r>
        <w:instrText xml:space="preserve"> PAGEREF _Toc403662351 \h </w:instrText>
      </w:r>
      <w:r>
        <w:fldChar w:fldCharType="separate"/>
      </w:r>
      <w:r>
        <w:t>30</w:t>
      </w:r>
      <w:r>
        <w:fldChar w:fldCharType="end"/>
      </w:r>
    </w:p>
    <w:p w14:paraId="33701934" w14:textId="77777777" w:rsidR="00CB1DC1" w:rsidRDefault="00CB1DC1">
      <w:pPr>
        <w:pStyle w:val="TOC2"/>
        <w:rPr>
          <w:rFonts w:asciiTheme="minorHAnsi" w:eastAsiaTheme="minorEastAsia" w:hAnsiTheme="minorHAnsi" w:cstheme="minorBidi"/>
          <w:sz w:val="22"/>
          <w:lang w:val="en-US"/>
        </w:rPr>
      </w:pPr>
      <w:r w:rsidRPr="00183972">
        <w:rPr>
          <w:rFonts w:cs="Arial Unicode MS"/>
        </w:rPr>
        <w:t>1.3 Summary</w:t>
      </w:r>
      <w:r>
        <w:tab/>
      </w:r>
      <w:r>
        <w:fldChar w:fldCharType="begin"/>
      </w:r>
      <w:r>
        <w:instrText xml:space="preserve"> PAGEREF _Toc403662352 \h </w:instrText>
      </w:r>
      <w:r>
        <w:fldChar w:fldCharType="separate"/>
      </w:r>
      <w:r>
        <w:t>31</w:t>
      </w:r>
      <w:r>
        <w:fldChar w:fldCharType="end"/>
      </w:r>
    </w:p>
    <w:p w14:paraId="6E83AF63" w14:textId="77777777" w:rsidR="00CB1DC1" w:rsidRDefault="00CB1DC1">
      <w:pPr>
        <w:pStyle w:val="TOC2"/>
        <w:rPr>
          <w:rFonts w:asciiTheme="minorHAnsi" w:eastAsiaTheme="minorEastAsia" w:hAnsiTheme="minorHAnsi" w:cstheme="minorBidi"/>
          <w:sz w:val="22"/>
          <w:lang w:val="en-US"/>
        </w:rPr>
      </w:pPr>
      <w:r w:rsidRPr="00183972">
        <w:rPr>
          <w:rFonts w:cs="Arial Unicode MS"/>
        </w:rPr>
        <w:t>References</w:t>
      </w:r>
      <w:r>
        <w:tab/>
      </w:r>
      <w:r>
        <w:fldChar w:fldCharType="begin"/>
      </w:r>
      <w:r>
        <w:instrText xml:space="preserve"> PAGEREF _Toc403662353 \h </w:instrText>
      </w:r>
      <w:r>
        <w:fldChar w:fldCharType="separate"/>
      </w:r>
      <w:r>
        <w:t>33</w:t>
      </w:r>
      <w:r>
        <w:fldChar w:fldCharType="end"/>
      </w:r>
    </w:p>
    <w:p w14:paraId="4CEC5E74" w14:textId="77777777" w:rsidR="00CB1DC1" w:rsidRDefault="00CB1DC1">
      <w:pPr>
        <w:pStyle w:val="TOC1"/>
        <w:rPr>
          <w:rFonts w:asciiTheme="minorHAnsi" w:eastAsiaTheme="minorEastAsia" w:hAnsiTheme="minorHAnsi" w:cstheme="minorBidi"/>
          <w:sz w:val="22"/>
          <w:lang w:val="en-US"/>
        </w:rPr>
      </w:pPr>
      <w:r w:rsidRPr="00183972">
        <w:rPr>
          <w:rFonts w:cs="Arial Unicode MS"/>
        </w:rPr>
        <w:t xml:space="preserve">Chapter 2: </w:t>
      </w:r>
      <w:r>
        <w:t>Facile dimethylarsenic exchange in dimethylarsenous adducts of cysteine and glutathione.</w:t>
      </w:r>
      <w:r>
        <w:tab/>
      </w:r>
      <w:r>
        <w:fldChar w:fldCharType="begin"/>
      </w:r>
      <w:r>
        <w:instrText xml:space="preserve"> PAGEREF _Toc403662354 \h </w:instrText>
      </w:r>
      <w:r>
        <w:fldChar w:fldCharType="separate"/>
      </w:r>
      <w:r>
        <w:t>36</w:t>
      </w:r>
      <w:r>
        <w:fldChar w:fldCharType="end"/>
      </w:r>
    </w:p>
    <w:p w14:paraId="22F05ACA" w14:textId="77777777" w:rsidR="00CB1DC1" w:rsidRDefault="00CB1DC1">
      <w:pPr>
        <w:pStyle w:val="TOC2"/>
        <w:rPr>
          <w:rFonts w:asciiTheme="minorHAnsi" w:eastAsiaTheme="minorEastAsia" w:hAnsiTheme="minorHAnsi" w:cstheme="minorBidi"/>
          <w:sz w:val="22"/>
          <w:lang w:val="en-US"/>
        </w:rPr>
      </w:pPr>
      <w:r>
        <w:t>Introduction</w:t>
      </w:r>
      <w:r>
        <w:tab/>
      </w:r>
      <w:r>
        <w:fldChar w:fldCharType="begin"/>
      </w:r>
      <w:r>
        <w:instrText xml:space="preserve"> PAGEREF _Toc403662355 \h </w:instrText>
      </w:r>
      <w:r>
        <w:fldChar w:fldCharType="separate"/>
      </w:r>
      <w:r>
        <w:t>36</w:t>
      </w:r>
      <w:r>
        <w:fldChar w:fldCharType="end"/>
      </w:r>
    </w:p>
    <w:p w14:paraId="79D7B844" w14:textId="77777777" w:rsidR="00CB1DC1" w:rsidRDefault="00CB1DC1">
      <w:pPr>
        <w:pStyle w:val="TOC2"/>
        <w:rPr>
          <w:rFonts w:asciiTheme="minorHAnsi" w:eastAsiaTheme="minorEastAsia" w:hAnsiTheme="minorHAnsi" w:cstheme="minorBidi"/>
          <w:sz w:val="22"/>
          <w:lang w:val="en-US"/>
        </w:rPr>
      </w:pPr>
      <w:r>
        <w:t>2.1 Facile dimethylarsenic exchange</w:t>
      </w:r>
      <w:r>
        <w:tab/>
      </w:r>
      <w:r>
        <w:fldChar w:fldCharType="begin"/>
      </w:r>
      <w:r>
        <w:instrText xml:space="preserve"> PAGEREF _Toc403662356 \h </w:instrText>
      </w:r>
      <w:r>
        <w:fldChar w:fldCharType="separate"/>
      </w:r>
      <w:r>
        <w:t>36</w:t>
      </w:r>
      <w:r>
        <w:fldChar w:fldCharType="end"/>
      </w:r>
    </w:p>
    <w:p w14:paraId="63C51471" w14:textId="77777777" w:rsidR="00CB1DC1" w:rsidRDefault="00CB1DC1">
      <w:pPr>
        <w:pStyle w:val="TOC2"/>
        <w:rPr>
          <w:rFonts w:asciiTheme="minorHAnsi" w:eastAsiaTheme="minorEastAsia" w:hAnsiTheme="minorHAnsi" w:cstheme="minorBidi"/>
          <w:sz w:val="22"/>
          <w:lang w:val="en-US"/>
        </w:rPr>
      </w:pPr>
      <w:r>
        <w:t>2.2 Supplementary material</w:t>
      </w:r>
      <w:r>
        <w:tab/>
      </w:r>
      <w:r>
        <w:fldChar w:fldCharType="begin"/>
      </w:r>
      <w:r>
        <w:instrText xml:space="preserve"> PAGEREF _Toc403662357 \h </w:instrText>
      </w:r>
      <w:r>
        <w:fldChar w:fldCharType="separate"/>
      </w:r>
      <w:r>
        <w:t>46</w:t>
      </w:r>
      <w:r>
        <w:fldChar w:fldCharType="end"/>
      </w:r>
    </w:p>
    <w:p w14:paraId="1AAE2A1D" w14:textId="77777777" w:rsidR="00CB1DC1" w:rsidRDefault="00CB1DC1">
      <w:pPr>
        <w:pStyle w:val="TOC2"/>
        <w:rPr>
          <w:rFonts w:asciiTheme="minorHAnsi" w:eastAsiaTheme="minorEastAsia" w:hAnsiTheme="minorHAnsi" w:cstheme="minorBidi"/>
          <w:sz w:val="22"/>
          <w:lang w:val="en-US"/>
        </w:rPr>
      </w:pPr>
      <w:r>
        <w:t>2.3 References</w:t>
      </w:r>
      <w:r>
        <w:tab/>
      </w:r>
      <w:r>
        <w:fldChar w:fldCharType="begin"/>
      </w:r>
      <w:r>
        <w:instrText xml:space="preserve"> PAGEREF _Toc403662358 \h </w:instrText>
      </w:r>
      <w:r>
        <w:fldChar w:fldCharType="separate"/>
      </w:r>
      <w:r>
        <w:t>49</w:t>
      </w:r>
      <w:r>
        <w:fldChar w:fldCharType="end"/>
      </w:r>
    </w:p>
    <w:p w14:paraId="26926611" w14:textId="77777777" w:rsidR="00CB1DC1" w:rsidRDefault="00CB1DC1">
      <w:pPr>
        <w:pStyle w:val="TOC1"/>
        <w:rPr>
          <w:rFonts w:asciiTheme="minorHAnsi" w:eastAsiaTheme="minorEastAsia" w:hAnsiTheme="minorHAnsi" w:cstheme="minorBidi"/>
          <w:sz w:val="22"/>
          <w:lang w:val="en-US"/>
        </w:rPr>
      </w:pPr>
      <w:r w:rsidRPr="00183972">
        <w:rPr>
          <w:rFonts w:cs="Arial Unicode MS"/>
        </w:rPr>
        <w:t>Chapter 3: Rapid exchange in related arsenic derivatives.</w:t>
      </w:r>
      <w:r>
        <w:tab/>
      </w:r>
      <w:r>
        <w:fldChar w:fldCharType="begin"/>
      </w:r>
      <w:r>
        <w:instrText xml:space="preserve"> PAGEREF _Toc403662359 \h </w:instrText>
      </w:r>
      <w:r>
        <w:fldChar w:fldCharType="separate"/>
      </w:r>
      <w:r>
        <w:t>51</w:t>
      </w:r>
      <w:r>
        <w:fldChar w:fldCharType="end"/>
      </w:r>
    </w:p>
    <w:p w14:paraId="5962513F" w14:textId="77777777" w:rsidR="00CB1DC1" w:rsidRDefault="00CB1DC1">
      <w:pPr>
        <w:pStyle w:val="TOC2"/>
        <w:rPr>
          <w:rFonts w:asciiTheme="minorHAnsi" w:eastAsiaTheme="minorEastAsia" w:hAnsiTheme="minorHAnsi" w:cstheme="minorBidi"/>
          <w:sz w:val="22"/>
          <w:lang w:val="en-US"/>
        </w:rPr>
      </w:pPr>
      <w:r w:rsidRPr="00183972">
        <w:rPr>
          <w:rFonts w:cs="Arial Unicode MS"/>
        </w:rPr>
        <w:t>Chapter 3 Introduction</w:t>
      </w:r>
      <w:r>
        <w:tab/>
      </w:r>
      <w:r>
        <w:fldChar w:fldCharType="begin"/>
      </w:r>
      <w:r>
        <w:instrText xml:space="preserve"> PAGEREF _Toc403662360 \h </w:instrText>
      </w:r>
      <w:r>
        <w:fldChar w:fldCharType="separate"/>
      </w:r>
      <w:r>
        <w:t>51</w:t>
      </w:r>
      <w:r>
        <w:fldChar w:fldCharType="end"/>
      </w:r>
    </w:p>
    <w:p w14:paraId="2BD3CB22" w14:textId="77777777" w:rsidR="00CB1DC1" w:rsidRDefault="00CB1DC1">
      <w:pPr>
        <w:pStyle w:val="TOC3"/>
        <w:rPr>
          <w:rFonts w:asciiTheme="minorHAnsi" w:eastAsiaTheme="minorEastAsia" w:hAnsiTheme="minorHAnsi" w:cstheme="minorBidi"/>
          <w:sz w:val="22"/>
          <w:lang w:val="en-US"/>
        </w:rPr>
      </w:pPr>
      <w:r w:rsidRPr="00183972">
        <w:rPr>
          <w:lang w:val="en-US"/>
        </w:rPr>
        <w:t>3.1 Synthetic analogues to Dimethylarsenocysteine</w:t>
      </w:r>
      <w:r>
        <w:tab/>
      </w:r>
      <w:r>
        <w:fldChar w:fldCharType="begin"/>
      </w:r>
      <w:r>
        <w:instrText xml:space="preserve"> PAGEREF _Toc403662361 \h </w:instrText>
      </w:r>
      <w:r>
        <w:fldChar w:fldCharType="separate"/>
      </w:r>
      <w:r>
        <w:t>52</w:t>
      </w:r>
      <w:r>
        <w:fldChar w:fldCharType="end"/>
      </w:r>
    </w:p>
    <w:p w14:paraId="7724AABE" w14:textId="77777777" w:rsidR="00CB1DC1" w:rsidRDefault="00CB1DC1">
      <w:pPr>
        <w:pStyle w:val="TOC3"/>
        <w:rPr>
          <w:rFonts w:asciiTheme="minorHAnsi" w:eastAsiaTheme="minorEastAsia" w:hAnsiTheme="minorHAnsi" w:cstheme="minorBidi"/>
          <w:sz w:val="22"/>
          <w:lang w:val="en-US"/>
        </w:rPr>
      </w:pPr>
      <w:r w:rsidRPr="00183972">
        <w:rPr>
          <w:lang w:val="en-US"/>
        </w:rPr>
        <w:t xml:space="preserve">3.1.1 Preparation of </w:t>
      </w:r>
      <w:r>
        <w:t>dimethylarseno-N-acetyl cysteine (DMNAC)</w:t>
      </w:r>
      <w:r>
        <w:tab/>
      </w:r>
      <w:r>
        <w:fldChar w:fldCharType="begin"/>
      </w:r>
      <w:r>
        <w:instrText xml:space="preserve"> PAGEREF _Toc403662362 \h </w:instrText>
      </w:r>
      <w:r>
        <w:fldChar w:fldCharType="separate"/>
      </w:r>
      <w:r>
        <w:t>53</w:t>
      </w:r>
      <w:r>
        <w:fldChar w:fldCharType="end"/>
      </w:r>
    </w:p>
    <w:p w14:paraId="54B74198" w14:textId="77777777" w:rsidR="00CB1DC1" w:rsidRDefault="00CB1DC1">
      <w:pPr>
        <w:pStyle w:val="TOC2"/>
        <w:rPr>
          <w:rFonts w:asciiTheme="minorHAnsi" w:eastAsiaTheme="minorEastAsia" w:hAnsiTheme="minorHAnsi" w:cstheme="minorBidi"/>
          <w:sz w:val="22"/>
          <w:lang w:val="en-US"/>
        </w:rPr>
      </w:pPr>
      <w:r w:rsidRPr="00183972">
        <w:rPr>
          <w:lang w:val="en-US"/>
        </w:rPr>
        <w:t xml:space="preserve">3.1.2 Preparation of </w:t>
      </w:r>
      <w:r>
        <w:t>Dimethylarseno-p</w:t>
      </w:r>
      <w:r w:rsidRPr="00183972">
        <w:rPr>
          <w:lang w:val="en-US"/>
        </w:rPr>
        <w:t>enicillamine</w:t>
      </w:r>
      <w:r>
        <w:tab/>
      </w:r>
      <w:r>
        <w:fldChar w:fldCharType="begin"/>
      </w:r>
      <w:r>
        <w:instrText xml:space="preserve"> PAGEREF _Toc403662363 \h </w:instrText>
      </w:r>
      <w:r>
        <w:fldChar w:fldCharType="separate"/>
      </w:r>
      <w:r>
        <w:t>56</w:t>
      </w:r>
      <w:r>
        <w:fldChar w:fldCharType="end"/>
      </w:r>
    </w:p>
    <w:p w14:paraId="155C46C1" w14:textId="77777777" w:rsidR="00CB1DC1" w:rsidRDefault="00CB1DC1">
      <w:pPr>
        <w:pStyle w:val="TOC2"/>
        <w:rPr>
          <w:rFonts w:asciiTheme="minorHAnsi" w:eastAsiaTheme="minorEastAsia" w:hAnsiTheme="minorHAnsi" w:cstheme="minorBidi"/>
          <w:sz w:val="22"/>
          <w:lang w:val="en-US"/>
        </w:rPr>
      </w:pPr>
      <w:r w:rsidRPr="00183972">
        <w:rPr>
          <w:rFonts w:cs="Arial Unicode MS"/>
          <w:lang w:val="en-US"/>
        </w:rPr>
        <w:t>3.2 Monomethylated derivatives</w:t>
      </w:r>
      <w:r>
        <w:tab/>
      </w:r>
      <w:r>
        <w:fldChar w:fldCharType="begin"/>
      </w:r>
      <w:r>
        <w:instrText xml:space="preserve"> PAGEREF _Toc403662364 \h </w:instrText>
      </w:r>
      <w:r>
        <w:fldChar w:fldCharType="separate"/>
      </w:r>
      <w:r>
        <w:t>57</w:t>
      </w:r>
      <w:r>
        <w:fldChar w:fldCharType="end"/>
      </w:r>
    </w:p>
    <w:p w14:paraId="1013081F" w14:textId="77777777" w:rsidR="00CB1DC1" w:rsidRDefault="00CB1DC1">
      <w:pPr>
        <w:pStyle w:val="TOC3"/>
        <w:rPr>
          <w:rFonts w:asciiTheme="minorHAnsi" w:eastAsiaTheme="minorEastAsia" w:hAnsiTheme="minorHAnsi" w:cstheme="minorBidi"/>
          <w:sz w:val="22"/>
          <w:lang w:val="en-US"/>
        </w:rPr>
      </w:pPr>
      <w:r w:rsidRPr="00183972">
        <w:rPr>
          <w:rFonts w:cs="Arial Unicode MS"/>
        </w:rPr>
        <w:t>3.2.2 Examining the nature of Methylarsine Oxide</w:t>
      </w:r>
      <w:r>
        <w:tab/>
      </w:r>
      <w:r>
        <w:fldChar w:fldCharType="begin"/>
      </w:r>
      <w:r>
        <w:instrText xml:space="preserve"> PAGEREF _Toc403662365 \h </w:instrText>
      </w:r>
      <w:r>
        <w:fldChar w:fldCharType="separate"/>
      </w:r>
      <w:r>
        <w:t>59</w:t>
      </w:r>
      <w:r>
        <w:fldChar w:fldCharType="end"/>
      </w:r>
    </w:p>
    <w:p w14:paraId="452B54F8" w14:textId="77777777" w:rsidR="00CB1DC1" w:rsidRDefault="00CB1DC1">
      <w:pPr>
        <w:pStyle w:val="TOC3"/>
        <w:rPr>
          <w:rFonts w:asciiTheme="minorHAnsi" w:eastAsiaTheme="minorEastAsia" w:hAnsiTheme="minorHAnsi" w:cstheme="minorBidi"/>
          <w:sz w:val="22"/>
          <w:lang w:val="en-US"/>
        </w:rPr>
      </w:pPr>
      <w:r w:rsidRPr="00183972">
        <w:rPr>
          <w:rFonts w:cs="Arial Unicode MS"/>
        </w:rPr>
        <w:t>3.2.3 Interaction of MeAs(OH)</w:t>
      </w:r>
      <w:r w:rsidRPr="00183972">
        <w:rPr>
          <w:rFonts w:cs="Arial Unicode MS"/>
          <w:vertAlign w:val="subscript"/>
        </w:rPr>
        <w:t>2</w:t>
      </w:r>
      <w:r w:rsidRPr="00183972">
        <w:rPr>
          <w:rFonts w:cs="Arial Unicode MS"/>
        </w:rPr>
        <w:t xml:space="preserve"> with cysteine</w:t>
      </w:r>
      <w:r>
        <w:tab/>
      </w:r>
      <w:r>
        <w:fldChar w:fldCharType="begin"/>
      </w:r>
      <w:r>
        <w:instrText xml:space="preserve"> PAGEREF _Toc403662366 \h </w:instrText>
      </w:r>
      <w:r>
        <w:fldChar w:fldCharType="separate"/>
      </w:r>
      <w:r>
        <w:t>62</w:t>
      </w:r>
      <w:r>
        <w:fldChar w:fldCharType="end"/>
      </w:r>
    </w:p>
    <w:p w14:paraId="2A67816A" w14:textId="77777777" w:rsidR="00CB1DC1" w:rsidRDefault="00CB1DC1">
      <w:pPr>
        <w:pStyle w:val="TOC3"/>
        <w:rPr>
          <w:rFonts w:asciiTheme="minorHAnsi" w:eastAsiaTheme="minorEastAsia" w:hAnsiTheme="minorHAnsi" w:cstheme="minorBidi"/>
          <w:sz w:val="22"/>
          <w:lang w:val="en-US"/>
        </w:rPr>
      </w:pPr>
      <w:r w:rsidRPr="00183972">
        <w:rPr>
          <w:rFonts w:cs="Arial Unicode MS"/>
        </w:rPr>
        <w:t>3.2.4 Temperature sensitivity of the methyl peak</w:t>
      </w:r>
      <w:r>
        <w:tab/>
      </w:r>
      <w:r>
        <w:fldChar w:fldCharType="begin"/>
      </w:r>
      <w:r>
        <w:instrText xml:space="preserve"> PAGEREF _Toc403662367 \h </w:instrText>
      </w:r>
      <w:r>
        <w:fldChar w:fldCharType="separate"/>
      </w:r>
      <w:r>
        <w:t>64</w:t>
      </w:r>
      <w:r>
        <w:fldChar w:fldCharType="end"/>
      </w:r>
    </w:p>
    <w:p w14:paraId="5FDC98BF" w14:textId="77777777" w:rsidR="00CB1DC1" w:rsidRDefault="00CB1DC1">
      <w:pPr>
        <w:pStyle w:val="TOC2"/>
        <w:rPr>
          <w:rFonts w:asciiTheme="minorHAnsi" w:eastAsiaTheme="minorEastAsia" w:hAnsiTheme="minorHAnsi" w:cstheme="minorBidi"/>
          <w:sz w:val="22"/>
          <w:lang w:val="en-US"/>
        </w:rPr>
      </w:pPr>
      <w:r w:rsidRPr="00183972">
        <w:rPr>
          <w:rFonts w:cs="Arial Unicode MS"/>
        </w:rPr>
        <w:t>3.3 Summary</w:t>
      </w:r>
      <w:r>
        <w:tab/>
      </w:r>
      <w:r>
        <w:fldChar w:fldCharType="begin"/>
      </w:r>
      <w:r>
        <w:instrText xml:space="preserve"> PAGEREF _Toc403662368 \h </w:instrText>
      </w:r>
      <w:r>
        <w:fldChar w:fldCharType="separate"/>
      </w:r>
      <w:r>
        <w:t>65</w:t>
      </w:r>
      <w:r>
        <w:fldChar w:fldCharType="end"/>
      </w:r>
    </w:p>
    <w:p w14:paraId="2CDCBE0A" w14:textId="77777777" w:rsidR="00CB1DC1" w:rsidRDefault="00CB1DC1">
      <w:pPr>
        <w:pStyle w:val="TOC2"/>
        <w:rPr>
          <w:rFonts w:asciiTheme="minorHAnsi" w:eastAsiaTheme="minorEastAsia" w:hAnsiTheme="minorHAnsi" w:cstheme="minorBidi"/>
          <w:sz w:val="22"/>
          <w:lang w:val="en-US"/>
        </w:rPr>
      </w:pPr>
      <w:r w:rsidRPr="00183972">
        <w:rPr>
          <w:rFonts w:cs="Arial Unicode MS"/>
        </w:rPr>
        <w:t>3.4 References</w:t>
      </w:r>
      <w:r>
        <w:tab/>
      </w:r>
      <w:r>
        <w:fldChar w:fldCharType="begin"/>
      </w:r>
      <w:r>
        <w:instrText xml:space="preserve"> PAGEREF _Toc403662369 \h </w:instrText>
      </w:r>
      <w:r>
        <w:fldChar w:fldCharType="separate"/>
      </w:r>
      <w:r>
        <w:t>66</w:t>
      </w:r>
      <w:r>
        <w:fldChar w:fldCharType="end"/>
      </w:r>
    </w:p>
    <w:p w14:paraId="73A9722A" w14:textId="77777777" w:rsidR="00D475D2" w:rsidRPr="00C0292D" w:rsidRDefault="008A708E" w:rsidP="00C0292D">
      <w:pPr>
        <w:pStyle w:val="TOC1"/>
        <w:spacing w:line="360" w:lineRule="auto"/>
        <w:rPr>
          <w:rFonts w:cs="Arial Unicode MS"/>
        </w:rPr>
      </w:pPr>
      <w:r>
        <w:rPr>
          <w:rFonts w:cs="Arial Unicode MS"/>
        </w:rPr>
        <w:fldChar w:fldCharType="end"/>
      </w:r>
    </w:p>
    <w:p w14:paraId="5E2EC5B0" w14:textId="77777777" w:rsidR="003B303D" w:rsidRDefault="00B8482A" w:rsidP="003B303D">
      <w:pPr>
        <w:pStyle w:val="McGillListOfFiguresHeading"/>
        <w:rPr>
          <w:noProof/>
        </w:rPr>
      </w:pPr>
      <w:r w:rsidRPr="00C0292D">
        <w:rPr>
          <w:rFonts w:cs="Arial Unicode MS"/>
        </w:rPr>
        <w:br w:type="page"/>
      </w:r>
      <w:bookmarkStart w:id="1" w:name="_Toc403662338"/>
      <w:r w:rsidR="000661C5" w:rsidRPr="00C0292D">
        <w:rPr>
          <w:rFonts w:cs="Arial Unicode MS"/>
        </w:rPr>
        <w:lastRenderedPageBreak/>
        <w:t>Table of Figures</w:t>
      </w:r>
      <w:bookmarkEnd w:id="1"/>
      <w:r w:rsidR="003B303D">
        <w:rPr>
          <w:rFonts w:cs="Arial Unicode MS"/>
        </w:rPr>
        <w:fldChar w:fldCharType="begin"/>
      </w:r>
      <w:r w:rsidR="003B303D">
        <w:rPr>
          <w:rFonts w:cs="Arial Unicode MS"/>
        </w:rPr>
        <w:instrText xml:space="preserve"> TOC \t "McGill_FigureCaption,1" \a "Figure" </w:instrText>
      </w:r>
      <w:r w:rsidR="003B303D">
        <w:rPr>
          <w:rFonts w:cs="Arial Unicode MS"/>
        </w:rPr>
        <w:fldChar w:fldCharType="separate"/>
      </w:r>
    </w:p>
    <w:p w14:paraId="7CE1BC0F"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1: Inorganic forms of arsenic.</w:t>
      </w:r>
      <w:r>
        <w:rPr>
          <w:noProof/>
        </w:rPr>
        <w:tab/>
      </w:r>
      <w:r>
        <w:rPr>
          <w:noProof/>
        </w:rPr>
        <w:fldChar w:fldCharType="begin"/>
      </w:r>
      <w:r>
        <w:rPr>
          <w:noProof/>
        </w:rPr>
        <w:instrText xml:space="preserve"> PAGEREF _Toc403662553 \h </w:instrText>
      </w:r>
      <w:r>
        <w:rPr>
          <w:noProof/>
        </w:rPr>
      </w:r>
      <w:r>
        <w:rPr>
          <w:noProof/>
        </w:rPr>
        <w:fldChar w:fldCharType="separate"/>
      </w:r>
      <w:r>
        <w:rPr>
          <w:noProof/>
        </w:rPr>
        <w:t>12</w:t>
      </w:r>
      <w:r>
        <w:rPr>
          <w:noProof/>
        </w:rPr>
        <w:fldChar w:fldCharType="end"/>
      </w:r>
    </w:p>
    <w:p w14:paraId="7AF87C23"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2: Challenger’s proposed pathway of arsenic metabolism</w:t>
      </w:r>
      <w:r>
        <w:rPr>
          <w:noProof/>
        </w:rPr>
        <w:tab/>
      </w:r>
      <w:r>
        <w:rPr>
          <w:noProof/>
        </w:rPr>
        <w:fldChar w:fldCharType="begin"/>
      </w:r>
      <w:r>
        <w:rPr>
          <w:noProof/>
        </w:rPr>
        <w:instrText xml:space="preserve"> PAGEREF _Toc403662554 \h </w:instrText>
      </w:r>
      <w:r>
        <w:rPr>
          <w:noProof/>
        </w:rPr>
      </w:r>
      <w:r>
        <w:rPr>
          <w:noProof/>
        </w:rPr>
        <w:fldChar w:fldCharType="separate"/>
      </w:r>
      <w:r>
        <w:rPr>
          <w:noProof/>
        </w:rPr>
        <w:t>16</w:t>
      </w:r>
      <w:r>
        <w:rPr>
          <w:noProof/>
        </w:rPr>
        <w:fldChar w:fldCharType="end"/>
      </w:r>
    </w:p>
    <w:p w14:paraId="29BF521D"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3: Photo of arsenic induced arsenicosis, retrieved 2013</w:t>
      </w:r>
      <w:r w:rsidRPr="003E3A93">
        <w:rPr>
          <w:rFonts w:cs="Arial Unicode MS"/>
          <w:noProof/>
          <w:vertAlign w:val="superscript"/>
        </w:rPr>
        <w:t>11</w:t>
      </w:r>
      <w:r>
        <w:rPr>
          <w:noProof/>
        </w:rPr>
        <w:tab/>
      </w:r>
      <w:r>
        <w:rPr>
          <w:noProof/>
        </w:rPr>
        <w:fldChar w:fldCharType="begin"/>
      </w:r>
      <w:r>
        <w:rPr>
          <w:noProof/>
        </w:rPr>
        <w:instrText xml:space="preserve"> PAGEREF _Toc403662555 \h </w:instrText>
      </w:r>
      <w:r>
        <w:rPr>
          <w:noProof/>
        </w:rPr>
      </w:r>
      <w:r>
        <w:rPr>
          <w:noProof/>
        </w:rPr>
        <w:fldChar w:fldCharType="separate"/>
      </w:r>
      <w:r>
        <w:rPr>
          <w:noProof/>
        </w:rPr>
        <w:t>18</w:t>
      </w:r>
      <w:r>
        <w:rPr>
          <w:noProof/>
        </w:rPr>
        <w:fldChar w:fldCharType="end"/>
      </w:r>
    </w:p>
    <w:p w14:paraId="2BBDDEB4"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4: Structure of British Anti-Lewisite (BAL)</w:t>
      </w:r>
      <w:r>
        <w:rPr>
          <w:noProof/>
        </w:rPr>
        <w:tab/>
      </w:r>
      <w:r>
        <w:rPr>
          <w:noProof/>
        </w:rPr>
        <w:fldChar w:fldCharType="begin"/>
      </w:r>
      <w:r>
        <w:rPr>
          <w:noProof/>
        </w:rPr>
        <w:instrText xml:space="preserve"> PAGEREF _Toc403662556 \h </w:instrText>
      </w:r>
      <w:r>
        <w:rPr>
          <w:noProof/>
        </w:rPr>
      </w:r>
      <w:r>
        <w:rPr>
          <w:noProof/>
        </w:rPr>
        <w:fldChar w:fldCharType="separate"/>
      </w:r>
      <w:r>
        <w:rPr>
          <w:noProof/>
        </w:rPr>
        <w:t>19</w:t>
      </w:r>
      <w:r>
        <w:rPr>
          <w:noProof/>
        </w:rPr>
        <w:fldChar w:fldCharType="end"/>
      </w:r>
    </w:p>
    <w:p w14:paraId="2E1573C3"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5: Structure of Darinparsin</w:t>
      </w:r>
      <w:r>
        <w:rPr>
          <w:noProof/>
        </w:rPr>
        <w:tab/>
      </w:r>
      <w:r>
        <w:rPr>
          <w:noProof/>
        </w:rPr>
        <w:fldChar w:fldCharType="begin"/>
      </w:r>
      <w:r>
        <w:rPr>
          <w:noProof/>
        </w:rPr>
        <w:instrText xml:space="preserve"> PAGEREF _Toc403662557 \h </w:instrText>
      </w:r>
      <w:r>
        <w:rPr>
          <w:noProof/>
        </w:rPr>
      </w:r>
      <w:r>
        <w:rPr>
          <w:noProof/>
        </w:rPr>
        <w:fldChar w:fldCharType="separate"/>
      </w:r>
      <w:r>
        <w:rPr>
          <w:noProof/>
        </w:rPr>
        <w:t>21</w:t>
      </w:r>
      <w:r>
        <w:rPr>
          <w:noProof/>
        </w:rPr>
        <w:fldChar w:fldCharType="end"/>
      </w:r>
    </w:p>
    <w:p w14:paraId="0806C78D"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6: Binding of zinc and arsenic to the PML-R-ZF1 and PML-R-ZF2 Purple: interaction of zinc Orange: Predicted interaction of arsenic (Diagram from Reference</w:t>
      </w:r>
      <w:r w:rsidRPr="003E3A93">
        <w:rPr>
          <w:rFonts w:cs="Arial Unicode MS"/>
          <w:b/>
          <w:noProof/>
          <w:vertAlign w:val="superscript"/>
        </w:rPr>
        <w:t>13</w:t>
      </w:r>
      <w:r w:rsidRPr="003E3A93">
        <w:rPr>
          <w:rFonts w:cs="Arial Unicode MS"/>
          <w:b/>
          <w:noProof/>
        </w:rPr>
        <w:t>)</w:t>
      </w:r>
      <w:r>
        <w:rPr>
          <w:noProof/>
        </w:rPr>
        <w:tab/>
      </w:r>
      <w:r>
        <w:rPr>
          <w:noProof/>
        </w:rPr>
        <w:fldChar w:fldCharType="begin"/>
      </w:r>
      <w:r>
        <w:rPr>
          <w:noProof/>
        </w:rPr>
        <w:instrText xml:space="preserve"> PAGEREF _Toc403662558 \h </w:instrText>
      </w:r>
      <w:r>
        <w:rPr>
          <w:noProof/>
        </w:rPr>
      </w:r>
      <w:r>
        <w:rPr>
          <w:noProof/>
        </w:rPr>
        <w:fldChar w:fldCharType="separate"/>
      </w:r>
      <w:r>
        <w:rPr>
          <w:noProof/>
        </w:rPr>
        <w:t>22</w:t>
      </w:r>
      <w:r>
        <w:rPr>
          <w:noProof/>
        </w:rPr>
        <w:fldChar w:fldCharType="end"/>
      </w:r>
    </w:p>
    <w:p w14:paraId="0722192F"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7: Reduction of dimethylarsinic acid and monomethylarsinic acid by thiols.</w:t>
      </w:r>
      <w:r>
        <w:rPr>
          <w:noProof/>
        </w:rPr>
        <w:tab/>
      </w:r>
      <w:r>
        <w:rPr>
          <w:noProof/>
        </w:rPr>
        <w:fldChar w:fldCharType="begin"/>
      </w:r>
      <w:r>
        <w:rPr>
          <w:noProof/>
        </w:rPr>
        <w:instrText xml:space="preserve"> PAGEREF _Toc403662559 \h </w:instrText>
      </w:r>
      <w:r>
        <w:rPr>
          <w:noProof/>
        </w:rPr>
      </w:r>
      <w:r>
        <w:rPr>
          <w:noProof/>
        </w:rPr>
        <w:fldChar w:fldCharType="separate"/>
      </w:r>
      <w:r>
        <w:rPr>
          <w:noProof/>
        </w:rPr>
        <w:t>24</w:t>
      </w:r>
      <w:r>
        <w:rPr>
          <w:noProof/>
        </w:rPr>
        <w:fldChar w:fldCharType="end"/>
      </w:r>
    </w:p>
    <w:p w14:paraId="422CD2F3"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8: Structures of glutathione and alpha-glutathione.</w:t>
      </w:r>
      <w:r>
        <w:rPr>
          <w:noProof/>
        </w:rPr>
        <w:tab/>
      </w:r>
      <w:r>
        <w:rPr>
          <w:noProof/>
        </w:rPr>
        <w:fldChar w:fldCharType="begin"/>
      </w:r>
      <w:r>
        <w:rPr>
          <w:noProof/>
        </w:rPr>
        <w:instrText xml:space="preserve"> PAGEREF _Toc403662560 \h </w:instrText>
      </w:r>
      <w:r>
        <w:rPr>
          <w:noProof/>
        </w:rPr>
      </w:r>
      <w:r>
        <w:rPr>
          <w:noProof/>
        </w:rPr>
        <w:fldChar w:fldCharType="separate"/>
      </w:r>
      <w:r>
        <w:rPr>
          <w:noProof/>
        </w:rPr>
        <w:t>26</w:t>
      </w:r>
      <w:r>
        <w:rPr>
          <w:noProof/>
        </w:rPr>
        <w:fldChar w:fldCharType="end"/>
      </w:r>
    </w:p>
    <w:p w14:paraId="4CA59AEE"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9: Effect of pH on the speciation of arsenic (Figure from Rey et al paper</w:t>
      </w:r>
      <w:r w:rsidRPr="003E3A93">
        <w:rPr>
          <w:rFonts w:cs="Arial Unicode MS"/>
          <w:b/>
          <w:noProof/>
          <w:vertAlign w:val="superscript"/>
        </w:rPr>
        <w:t>21</w:t>
      </w:r>
      <w:r w:rsidRPr="003E3A93">
        <w:rPr>
          <w:rFonts w:cs="Arial Unicode MS"/>
          <w:b/>
          <w:noProof/>
        </w:rPr>
        <w:t>)</w:t>
      </w:r>
      <w:r>
        <w:rPr>
          <w:noProof/>
        </w:rPr>
        <w:tab/>
      </w:r>
      <w:r>
        <w:rPr>
          <w:noProof/>
        </w:rPr>
        <w:fldChar w:fldCharType="begin"/>
      </w:r>
      <w:r>
        <w:rPr>
          <w:noProof/>
        </w:rPr>
        <w:instrText xml:space="preserve"> PAGEREF _Toc403662561 \h </w:instrText>
      </w:r>
      <w:r>
        <w:rPr>
          <w:noProof/>
        </w:rPr>
      </w:r>
      <w:r>
        <w:rPr>
          <w:noProof/>
        </w:rPr>
        <w:fldChar w:fldCharType="separate"/>
      </w:r>
      <w:r>
        <w:rPr>
          <w:noProof/>
        </w:rPr>
        <w:t>27</w:t>
      </w:r>
      <w:r>
        <w:rPr>
          <w:noProof/>
        </w:rPr>
        <w:fldChar w:fldCharType="end"/>
      </w:r>
    </w:p>
    <w:p w14:paraId="08357076"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10: Thermodynamic for the formation of As(III)-Thiolate complexes (from Wilcox et al. 2008</w:t>
      </w:r>
      <w:r w:rsidRPr="003E3A93">
        <w:rPr>
          <w:rFonts w:cs="Arial Unicode MS"/>
          <w:b/>
          <w:noProof/>
          <w:vertAlign w:val="superscript"/>
        </w:rPr>
        <w:t>22</w:t>
      </w:r>
      <w:r w:rsidRPr="003E3A93">
        <w:rPr>
          <w:rFonts w:cs="Arial Unicode MS"/>
          <w:b/>
          <w:noProof/>
        </w:rPr>
        <w:t>)</w:t>
      </w:r>
      <w:r>
        <w:rPr>
          <w:noProof/>
        </w:rPr>
        <w:tab/>
      </w:r>
      <w:r>
        <w:rPr>
          <w:noProof/>
        </w:rPr>
        <w:fldChar w:fldCharType="begin"/>
      </w:r>
      <w:r>
        <w:rPr>
          <w:noProof/>
        </w:rPr>
        <w:instrText xml:space="preserve"> PAGEREF _Toc403662562 \h </w:instrText>
      </w:r>
      <w:r>
        <w:rPr>
          <w:noProof/>
        </w:rPr>
      </w:r>
      <w:r>
        <w:rPr>
          <w:noProof/>
        </w:rPr>
        <w:fldChar w:fldCharType="separate"/>
      </w:r>
      <w:r>
        <w:rPr>
          <w:noProof/>
        </w:rPr>
        <w:t>28</w:t>
      </w:r>
      <w:r>
        <w:rPr>
          <w:noProof/>
        </w:rPr>
        <w:fldChar w:fldCharType="end"/>
      </w:r>
    </w:p>
    <w:p w14:paraId="052803BC"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11: Interaction of H</w:t>
      </w:r>
      <w:r w:rsidRPr="003E3A93">
        <w:rPr>
          <w:rFonts w:cs="Arial Unicode MS"/>
          <w:b/>
          <w:noProof/>
          <w:vertAlign w:val="subscript"/>
        </w:rPr>
        <w:t>2</w:t>
      </w:r>
      <w:r w:rsidRPr="003E3A93">
        <w:rPr>
          <w:rFonts w:cs="Arial Unicode MS"/>
          <w:b/>
          <w:noProof/>
        </w:rPr>
        <w:t>S with arsenic V species</w:t>
      </w:r>
      <w:r>
        <w:rPr>
          <w:noProof/>
        </w:rPr>
        <w:tab/>
      </w:r>
      <w:r>
        <w:rPr>
          <w:noProof/>
        </w:rPr>
        <w:fldChar w:fldCharType="begin"/>
      </w:r>
      <w:r>
        <w:rPr>
          <w:noProof/>
        </w:rPr>
        <w:instrText xml:space="preserve"> PAGEREF _Toc403662563 \h </w:instrText>
      </w:r>
      <w:r>
        <w:rPr>
          <w:noProof/>
        </w:rPr>
      </w:r>
      <w:r>
        <w:rPr>
          <w:noProof/>
        </w:rPr>
        <w:fldChar w:fldCharType="separate"/>
      </w:r>
      <w:r>
        <w:rPr>
          <w:noProof/>
        </w:rPr>
        <w:t>30</w:t>
      </w:r>
      <w:r>
        <w:rPr>
          <w:noProof/>
        </w:rPr>
        <w:fldChar w:fldCharType="end"/>
      </w:r>
    </w:p>
    <w:p w14:paraId="6B2404DB"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12: endo and exo binding forms of As(CH</w:t>
      </w:r>
      <w:r w:rsidRPr="003E3A93">
        <w:rPr>
          <w:rFonts w:cs="Arial Unicode MS"/>
          <w:b/>
          <w:noProof/>
          <w:vertAlign w:val="subscript"/>
        </w:rPr>
        <w:t>3</w:t>
      </w:r>
      <w:r w:rsidRPr="003E3A93">
        <w:rPr>
          <w:rFonts w:cs="Arial Unicode MS"/>
          <w:b/>
          <w:noProof/>
        </w:rPr>
        <w:t>S)</w:t>
      </w:r>
      <w:r w:rsidRPr="003E3A93">
        <w:rPr>
          <w:rFonts w:cs="Arial Unicode MS"/>
          <w:b/>
          <w:noProof/>
          <w:vertAlign w:val="subscript"/>
        </w:rPr>
        <w:t>3</w:t>
      </w:r>
      <w:r>
        <w:rPr>
          <w:noProof/>
        </w:rPr>
        <w:tab/>
      </w:r>
      <w:r>
        <w:rPr>
          <w:noProof/>
        </w:rPr>
        <w:fldChar w:fldCharType="begin"/>
      </w:r>
      <w:r>
        <w:rPr>
          <w:noProof/>
        </w:rPr>
        <w:instrText xml:space="preserve"> PAGEREF _Toc403662564 \h </w:instrText>
      </w:r>
      <w:r>
        <w:rPr>
          <w:noProof/>
        </w:rPr>
      </w:r>
      <w:r>
        <w:rPr>
          <w:noProof/>
        </w:rPr>
        <w:fldChar w:fldCharType="separate"/>
      </w:r>
      <w:r>
        <w:rPr>
          <w:noProof/>
        </w:rPr>
        <w:t>32</w:t>
      </w:r>
      <w:r>
        <w:rPr>
          <w:noProof/>
        </w:rPr>
        <w:fldChar w:fldCharType="end"/>
      </w:r>
    </w:p>
    <w:p w14:paraId="79B13FED"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13: Synthesis and equilibrium of DMGLU and DMCYS. In H</w:t>
      </w:r>
      <w:r w:rsidRPr="003E3A93">
        <w:rPr>
          <w:b/>
          <w:noProof/>
          <w:vertAlign w:val="subscript"/>
        </w:rPr>
        <w:t>2</w:t>
      </w:r>
      <w:r w:rsidRPr="003E3A93">
        <w:rPr>
          <w:b/>
          <w:noProof/>
        </w:rPr>
        <w:t xml:space="preserve">O at 25 </w:t>
      </w:r>
      <w:r w:rsidRPr="003E3A93">
        <w:rPr>
          <w:rFonts w:cs="Arial Unicode MS" w:hint="eastAsia"/>
          <w:b/>
          <w:noProof/>
        </w:rPr>
        <w:t>℃</w:t>
      </w:r>
      <w:r>
        <w:rPr>
          <w:noProof/>
        </w:rPr>
        <w:tab/>
      </w:r>
      <w:r>
        <w:rPr>
          <w:noProof/>
        </w:rPr>
        <w:fldChar w:fldCharType="begin"/>
      </w:r>
      <w:r>
        <w:rPr>
          <w:noProof/>
        </w:rPr>
        <w:instrText xml:space="preserve"> PAGEREF _Toc403662566 \h </w:instrText>
      </w:r>
      <w:r>
        <w:rPr>
          <w:noProof/>
        </w:rPr>
      </w:r>
      <w:r>
        <w:rPr>
          <w:noProof/>
        </w:rPr>
        <w:fldChar w:fldCharType="separate"/>
      </w:r>
      <w:r>
        <w:rPr>
          <w:noProof/>
        </w:rPr>
        <w:t>39</w:t>
      </w:r>
      <w:r>
        <w:rPr>
          <w:noProof/>
        </w:rPr>
        <w:fldChar w:fldCharType="end"/>
      </w:r>
    </w:p>
    <w:p w14:paraId="17656DA7"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14: Methyl site exchange in DMCYS.</w:t>
      </w:r>
      <w:r>
        <w:rPr>
          <w:noProof/>
        </w:rPr>
        <w:tab/>
      </w:r>
      <w:r>
        <w:rPr>
          <w:noProof/>
        </w:rPr>
        <w:fldChar w:fldCharType="begin"/>
      </w:r>
      <w:r>
        <w:rPr>
          <w:noProof/>
        </w:rPr>
        <w:instrText xml:space="preserve"> PAGEREF _Toc403662568 \h </w:instrText>
      </w:r>
      <w:r>
        <w:rPr>
          <w:noProof/>
        </w:rPr>
      </w:r>
      <w:r>
        <w:rPr>
          <w:noProof/>
        </w:rPr>
        <w:fldChar w:fldCharType="separate"/>
      </w:r>
      <w:r>
        <w:rPr>
          <w:noProof/>
        </w:rPr>
        <w:t>40</w:t>
      </w:r>
      <w:r>
        <w:rPr>
          <w:noProof/>
        </w:rPr>
        <w:fldChar w:fldCharType="end"/>
      </w:r>
    </w:p>
    <w:p w14:paraId="292C54DE"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 xml:space="preserve">Figure 15: Variable temperature </w:t>
      </w:r>
      <w:r w:rsidRPr="003E3A93">
        <w:rPr>
          <w:b/>
          <w:noProof/>
          <w:vertAlign w:val="superscript"/>
        </w:rPr>
        <w:t>1</w:t>
      </w:r>
      <w:r w:rsidRPr="003E3A93">
        <w:rPr>
          <w:b/>
          <w:noProof/>
        </w:rPr>
        <w:t>H NMR spectra for the diastereotopic methyl resonances on DMGLU and DMCYS caused by dynamic exchange at equilibrium.</w:t>
      </w:r>
      <w:r>
        <w:rPr>
          <w:noProof/>
        </w:rPr>
        <w:tab/>
      </w:r>
      <w:r>
        <w:rPr>
          <w:noProof/>
        </w:rPr>
        <w:fldChar w:fldCharType="begin"/>
      </w:r>
      <w:r>
        <w:rPr>
          <w:noProof/>
        </w:rPr>
        <w:instrText xml:space="preserve"> PAGEREF _Toc403662569 \h </w:instrText>
      </w:r>
      <w:r>
        <w:rPr>
          <w:noProof/>
        </w:rPr>
      </w:r>
      <w:r>
        <w:rPr>
          <w:noProof/>
        </w:rPr>
        <w:fldChar w:fldCharType="separate"/>
      </w:r>
      <w:r>
        <w:rPr>
          <w:noProof/>
        </w:rPr>
        <w:t>41</w:t>
      </w:r>
      <w:r>
        <w:rPr>
          <w:noProof/>
        </w:rPr>
        <w:fldChar w:fldCharType="end"/>
      </w:r>
    </w:p>
    <w:p w14:paraId="0CF2A96A" w14:textId="6AEBFD9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16: Variable temperature 1H NMR for the diastereotopic methyl signals</w:t>
      </w:r>
      <w:r>
        <w:rPr>
          <w:noProof/>
        </w:rPr>
        <w:tab/>
      </w:r>
      <w:r>
        <w:rPr>
          <w:noProof/>
        </w:rPr>
        <w:fldChar w:fldCharType="begin"/>
      </w:r>
      <w:r>
        <w:rPr>
          <w:noProof/>
        </w:rPr>
        <w:instrText xml:space="preserve"> PAGEREF _Toc403662571 \h </w:instrText>
      </w:r>
      <w:r>
        <w:rPr>
          <w:noProof/>
        </w:rPr>
      </w:r>
      <w:r>
        <w:rPr>
          <w:noProof/>
        </w:rPr>
        <w:fldChar w:fldCharType="separate"/>
      </w:r>
      <w:r>
        <w:rPr>
          <w:noProof/>
        </w:rPr>
        <w:t>42</w:t>
      </w:r>
      <w:r>
        <w:rPr>
          <w:noProof/>
        </w:rPr>
        <w:fldChar w:fldCharType="end"/>
      </w:r>
    </w:p>
    <w:p w14:paraId="5459F7FC"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17: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_Toc403662572 \h </w:instrText>
      </w:r>
      <w:r>
        <w:rPr>
          <w:noProof/>
        </w:rPr>
      </w:r>
      <w:r>
        <w:rPr>
          <w:noProof/>
        </w:rPr>
        <w:fldChar w:fldCharType="separate"/>
      </w:r>
      <w:r>
        <w:rPr>
          <w:noProof/>
        </w:rPr>
        <w:t>44</w:t>
      </w:r>
      <w:r>
        <w:rPr>
          <w:noProof/>
        </w:rPr>
        <w:fldChar w:fldCharType="end"/>
      </w:r>
    </w:p>
    <w:p w14:paraId="1A8B6C65"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18: Proposed fluxionality in DMCYS.</w:t>
      </w:r>
      <w:r>
        <w:rPr>
          <w:noProof/>
        </w:rPr>
        <w:tab/>
      </w:r>
      <w:r>
        <w:rPr>
          <w:noProof/>
        </w:rPr>
        <w:fldChar w:fldCharType="begin"/>
      </w:r>
      <w:r>
        <w:rPr>
          <w:noProof/>
        </w:rPr>
        <w:instrText xml:space="preserve"> PAGEREF _Toc403662573 \h </w:instrText>
      </w:r>
      <w:r>
        <w:rPr>
          <w:noProof/>
        </w:rPr>
      </w:r>
      <w:r>
        <w:rPr>
          <w:noProof/>
        </w:rPr>
        <w:fldChar w:fldCharType="separate"/>
      </w:r>
      <w:r>
        <w:rPr>
          <w:noProof/>
        </w:rPr>
        <w:t>45</w:t>
      </w:r>
      <w:r>
        <w:rPr>
          <w:noProof/>
        </w:rPr>
        <w:fldChar w:fldCharType="end"/>
      </w:r>
    </w:p>
    <w:p w14:paraId="71CA1D1B"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20: Possible mechanism for the observed coalescence of the dimethylarsonium peaks.</w:t>
      </w:r>
      <w:r>
        <w:rPr>
          <w:noProof/>
        </w:rPr>
        <w:tab/>
      </w:r>
      <w:r>
        <w:rPr>
          <w:noProof/>
        </w:rPr>
        <w:fldChar w:fldCharType="begin"/>
      </w:r>
      <w:r>
        <w:rPr>
          <w:noProof/>
        </w:rPr>
        <w:instrText xml:space="preserve"> PAGEREF _Toc403662574 \h </w:instrText>
      </w:r>
      <w:r>
        <w:rPr>
          <w:noProof/>
        </w:rPr>
      </w:r>
      <w:r>
        <w:rPr>
          <w:noProof/>
        </w:rPr>
        <w:fldChar w:fldCharType="separate"/>
      </w:r>
      <w:r>
        <w:rPr>
          <w:noProof/>
        </w:rPr>
        <w:t>52</w:t>
      </w:r>
      <w:r>
        <w:rPr>
          <w:noProof/>
        </w:rPr>
        <w:fldChar w:fldCharType="end"/>
      </w:r>
    </w:p>
    <w:p w14:paraId="71CB7A69"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21: New scheme for the preparation of DMNAC (py.HI)</w:t>
      </w:r>
      <w:r>
        <w:rPr>
          <w:noProof/>
        </w:rPr>
        <w:tab/>
      </w:r>
      <w:r>
        <w:rPr>
          <w:noProof/>
        </w:rPr>
        <w:fldChar w:fldCharType="begin"/>
      </w:r>
      <w:r>
        <w:rPr>
          <w:noProof/>
        </w:rPr>
        <w:instrText xml:space="preserve"> PAGEREF _Toc403662575 \h </w:instrText>
      </w:r>
      <w:r>
        <w:rPr>
          <w:noProof/>
        </w:rPr>
      </w:r>
      <w:r>
        <w:rPr>
          <w:noProof/>
        </w:rPr>
        <w:fldChar w:fldCharType="separate"/>
      </w:r>
      <w:r>
        <w:rPr>
          <w:noProof/>
        </w:rPr>
        <w:t>56</w:t>
      </w:r>
      <w:r>
        <w:rPr>
          <w:noProof/>
        </w:rPr>
        <w:fldChar w:fldCharType="end"/>
      </w:r>
    </w:p>
    <w:p w14:paraId="2623F3AD"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 xml:space="preserve">Figure 22: Synthetic scheme for </w:t>
      </w:r>
      <w:r w:rsidRPr="003E3A93">
        <w:rPr>
          <w:rFonts w:cs="Arial Unicode MS"/>
          <w:b/>
          <w:noProof/>
          <w:lang w:val="en-US"/>
        </w:rPr>
        <w:t>DMPEN</w:t>
      </w:r>
      <w:r>
        <w:rPr>
          <w:noProof/>
        </w:rPr>
        <w:tab/>
      </w:r>
      <w:r>
        <w:rPr>
          <w:noProof/>
        </w:rPr>
        <w:fldChar w:fldCharType="begin"/>
      </w:r>
      <w:r>
        <w:rPr>
          <w:noProof/>
        </w:rPr>
        <w:instrText xml:space="preserve"> PAGEREF _Toc403662576 \h </w:instrText>
      </w:r>
      <w:r>
        <w:rPr>
          <w:noProof/>
        </w:rPr>
      </w:r>
      <w:r>
        <w:rPr>
          <w:noProof/>
        </w:rPr>
        <w:fldChar w:fldCharType="separate"/>
      </w:r>
      <w:r>
        <w:rPr>
          <w:noProof/>
        </w:rPr>
        <w:t>57</w:t>
      </w:r>
      <w:r>
        <w:rPr>
          <w:noProof/>
        </w:rPr>
        <w:fldChar w:fldCharType="end"/>
      </w:r>
    </w:p>
    <w:p w14:paraId="4C47EC1E" w14:textId="0B44D6AA"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23:</w:t>
      </w:r>
      <w:r w:rsidRPr="003E3A93">
        <w:rPr>
          <w:rFonts w:cs="Arial Unicode MS"/>
          <w:noProof/>
        </w:rPr>
        <w:t xml:space="preserve"> </w:t>
      </w:r>
      <w:r w:rsidRPr="003E3A93">
        <w:rPr>
          <w:rFonts w:cs="Arial Unicode MS"/>
          <w:b/>
          <w:noProof/>
        </w:rPr>
        <w:t>Temperature variation on the sample</w:t>
      </w:r>
      <w:r>
        <w:rPr>
          <w:rFonts w:cs="Arial Unicode MS"/>
          <w:b/>
          <w:noProof/>
        </w:rPr>
        <w:t xml:space="preserve"> of (MeAsO)x dissolved in CDCl3</w:t>
      </w:r>
      <w:r>
        <w:rPr>
          <w:noProof/>
        </w:rPr>
        <w:tab/>
      </w:r>
      <w:r>
        <w:rPr>
          <w:noProof/>
        </w:rPr>
        <w:fldChar w:fldCharType="begin"/>
      </w:r>
      <w:r>
        <w:rPr>
          <w:noProof/>
        </w:rPr>
        <w:instrText xml:space="preserve"> PAGEREF _Toc403662577 \h </w:instrText>
      </w:r>
      <w:r>
        <w:rPr>
          <w:noProof/>
        </w:rPr>
      </w:r>
      <w:r>
        <w:rPr>
          <w:noProof/>
        </w:rPr>
        <w:fldChar w:fldCharType="separate"/>
      </w:r>
      <w:r>
        <w:rPr>
          <w:noProof/>
        </w:rPr>
        <w:t>61</w:t>
      </w:r>
      <w:r>
        <w:rPr>
          <w:noProof/>
        </w:rPr>
        <w:fldChar w:fldCharType="end"/>
      </w:r>
    </w:p>
    <w:p w14:paraId="7E3A248B"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b/>
          <w:noProof/>
        </w:rPr>
        <w:t>Figure 24: Interaction of Cysteine with DMA in aqueous solution</w:t>
      </w:r>
      <w:r>
        <w:rPr>
          <w:noProof/>
        </w:rPr>
        <w:tab/>
      </w:r>
      <w:r>
        <w:rPr>
          <w:noProof/>
        </w:rPr>
        <w:fldChar w:fldCharType="begin"/>
      </w:r>
      <w:r>
        <w:rPr>
          <w:noProof/>
        </w:rPr>
        <w:instrText xml:space="preserve"> PAGEREF _Toc403662578 \h </w:instrText>
      </w:r>
      <w:r>
        <w:rPr>
          <w:noProof/>
        </w:rPr>
      </w:r>
      <w:r>
        <w:rPr>
          <w:noProof/>
        </w:rPr>
        <w:fldChar w:fldCharType="separate"/>
      </w:r>
      <w:r>
        <w:rPr>
          <w:noProof/>
        </w:rPr>
        <w:t>63</w:t>
      </w:r>
      <w:r>
        <w:rPr>
          <w:noProof/>
        </w:rPr>
        <w:fldChar w:fldCharType="end"/>
      </w:r>
    </w:p>
    <w:p w14:paraId="1798ED0C" w14:textId="77777777" w:rsidR="003B303D" w:rsidRDefault="003B303D">
      <w:pPr>
        <w:pStyle w:val="TableofFigures"/>
        <w:tabs>
          <w:tab w:val="right" w:leader="dot" w:pos="8630"/>
        </w:tabs>
        <w:rPr>
          <w:rFonts w:asciiTheme="minorHAnsi" w:eastAsiaTheme="minorEastAsia" w:hAnsiTheme="minorHAnsi" w:cstheme="minorBidi"/>
          <w:noProof/>
          <w:sz w:val="22"/>
          <w:szCs w:val="22"/>
          <w:lang w:val="en-US"/>
        </w:rPr>
      </w:pPr>
      <w:r w:rsidRPr="003E3A93">
        <w:rPr>
          <w:rFonts w:cs="Arial Unicode MS"/>
          <w:b/>
          <w:noProof/>
        </w:rPr>
        <w:t>Figure 25: NMR titration of Cysteine against MeAsOH in D</w:t>
      </w:r>
      <w:r w:rsidRPr="003E3A93">
        <w:rPr>
          <w:rFonts w:cs="Arial Unicode MS"/>
          <w:b/>
          <w:noProof/>
          <w:vertAlign w:val="subscript"/>
        </w:rPr>
        <w:t>2</w:t>
      </w:r>
      <w:r w:rsidRPr="003E3A93">
        <w:rPr>
          <w:rFonts w:cs="Arial Unicode MS"/>
          <w:b/>
          <w:noProof/>
        </w:rPr>
        <w:t>O</w:t>
      </w:r>
      <w:r>
        <w:rPr>
          <w:noProof/>
        </w:rPr>
        <w:tab/>
      </w:r>
      <w:r>
        <w:rPr>
          <w:noProof/>
        </w:rPr>
        <w:fldChar w:fldCharType="begin"/>
      </w:r>
      <w:r>
        <w:rPr>
          <w:noProof/>
        </w:rPr>
        <w:instrText xml:space="preserve"> PAGEREF _Toc403662579 \h </w:instrText>
      </w:r>
      <w:r>
        <w:rPr>
          <w:noProof/>
        </w:rPr>
      </w:r>
      <w:r>
        <w:rPr>
          <w:noProof/>
        </w:rPr>
        <w:fldChar w:fldCharType="separate"/>
      </w:r>
      <w:r>
        <w:rPr>
          <w:noProof/>
        </w:rPr>
        <w:t>65</w:t>
      </w:r>
      <w:r>
        <w:rPr>
          <w:noProof/>
        </w:rPr>
        <w:fldChar w:fldCharType="end"/>
      </w:r>
    </w:p>
    <w:p w14:paraId="45725038" w14:textId="2CE2E246" w:rsidR="009C71B8" w:rsidRPr="00C0292D" w:rsidRDefault="003B303D" w:rsidP="003B303D">
      <w:r>
        <w:fldChar w:fldCharType="end"/>
      </w:r>
    </w:p>
    <w:p w14:paraId="4D7C50A8" w14:textId="77777777" w:rsidR="009C71B8" w:rsidRPr="00C0292D" w:rsidRDefault="009C71B8" w:rsidP="00C0292D">
      <w:pPr>
        <w:pStyle w:val="McGillBodyText"/>
        <w:rPr>
          <w:rFonts w:cs="Arial Unicode MS"/>
        </w:rPr>
      </w:pPr>
    </w:p>
    <w:p w14:paraId="352F0E7B" w14:textId="170F5566" w:rsidR="003B303D" w:rsidRDefault="003B303D">
      <w:pPr>
        <w:rPr>
          <w:rFonts w:cs="Arial Unicode MS"/>
        </w:rPr>
      </w:pPr>
      <w:r>
        <w:rPr>
          <w:rFonts w:cs="Arial Unicode MS"/>
        </w:rPr>
        <w:br w:type="page"/>
      </w:r>
    </w:p>
    <w:p w14:paraId="424BE5D9" w14:textId="77777777" w:rsidR="009C71B8" w:rsidRPr="00C0292D" w:rsidRDefault="009C71B8" w:rsidP="00C0292D">
      <w:pPr>
        <w:pStyle w:val="McGillBodyText"/>
        <w:rPr>
          <w:rFonts w:cs="Arial Unicode MS"/>
        </w:rPr>
      </w:pPr>
    </w:p>
    <w:p w14:paraId="694B492A" w14:textId="77777777" w:rsidR="00517904" w:rsidRPr="00C0292D" w:rsidRDefault="009856C5" w:rsidP="00C0292D">
      <w:pPr>
        <w:pStyle w:val="McGillChapterTitle"/>
        <w:rPr>
          <w:rFonts w:cs="Arial Unicode MS"/>
        </w:rPr>
      </w:pPr>
      <w:bookmarkStart w:id="2" w:name="_Toc347163526"/>
      <w:bookmarkStart w:id="3" w:name="_Toc364069056"/>
      <w:bookmarkStart w:id="4" w:name="_Toc403662339"/>
      <w:r w:rsidRPr="00C0292D">
        <w:rPr>
          <w:rFonts w:cs="Arial Unicode MS"/>
        </w:rPr>
        <w:t>Chapter 1</w:t>
      </w:r>
      <w:bookmarkEnd w:id="2"/>
      <w:bookmarkEnd w:id="3"/>
      <w:bookmarkEnd w:id="4"/>
    </w:p>
    <w:p w14:paraId="0842D137" w14:textId="77777777" w:rsidR="00517904" w:rsidRPr="00C0292D" w:rsidRDefault="00517904" w:rsidP="00C0292D">
      <w:pPr>
        <w:pStyle w:val="McGillBodyText"/>
        <w:rPr>
          <w:rFonts w:cs="Arial Unicode MS"/>
        </w:rPr>
      </w:pPr>
    </w:p>
    <w:p w14:paraId="0660CF40" w14:textId="77777777" w:rsidR="009856C5" w:rsidRPr="00C0292D" w:rsidRDefault="00ED291C" w:rsidP="00C0292D">
      <w:pPr>
        <w:pStyle w:val="McGillChapterTitle"/>
        <w:rPr>
          <w:rFonts w:cs="Arial Unicode MS"/>
        </w:rPr>
      </w:pPr>
      <w:bookmarkStart w:id="5" w:name="_Toc364069057"/>
      <w:bookmarkStart w:id="6" w:name="_Toc403662340"/>
      <w:r w:rsidRPr="00C0292D">
        <w:rPr>
          <w:rFonts w:cs="Arial Unicode MS"/>
        </w:rPr>
        <w:t xml:space="preserve">Thesis </w:t>
      </w:r>
      <w:r w:rsidR="00117858" w:rsidRPr="00C0292D">
        <w:rPr>
          <w:rFonts w:cs="Arial Unicode MS"/>
        </w:rPr>
        <w:t>Introduction</w:t>
      </w:r>
      <w:bookmarkEnd w:id="5"/>
      <w:bookmarkEnd w:id="6"/>
      <w:r w:rsidR="009856C5" w:rsidRPr="00C0292D">
        <w:rPr>
          <w:rFonts w:cs="Arial Unicode MS"/>
        </w:rPr>
        <w:t xml:space="preserve"> </w:t>
      </w:r>
    </w:p>
    <w:p w14:paraId="4AFB7A6E" w14:textId="77777777" w:rsidR="00517904" w:rsidRPr="00C0292D" w:rsidRDefault="00517904" w:rsidP="00C0292D">
      <w:pPr>
        <w:pStyle w:val="McGillBodyText"/>
        <w:rPr>
          <w:rFonts w:cs="Arial Unicode MS"/>
        </w:rPr>
      </w:pPr>
    </w:p>
    <w:p w14:paraId="2C949FEF" w14:textId="77777777" w:rsidR="00517904" w:rsidRPr="00C0292D" w:rsidRDefault="00517904" w:rsidP="00C0292D">
      <w:pPr>
        <w:pStyle w:val="McGillBodyText"/>
        <w:rPr>
          <w:rFonts w:cs="Arial Unicode MS"/>
        </w:rPr>
      </w:pPr>
    </w:p>
    <w:p w14:paraId="5CC862B9" w14:textId="77777777" w:rsidR="00F33FC1" w:rsidRPr="00C0292D" w:rsidRDefault="00F33FC1" w:rsidP="00C0292D">
      <w:pPr>
        <w:pStyle w:val="McGillBodyText"/>
        <w:rPr>
          <w:rFonts w:cs="Arial Unicode MS"/>
        </w:rPr>
      </w:pPr>
    </w:p>
    <w:p w14:paraId="0E803751" w14:textId="77777777" w:rsidR="009C71B8" w:rsidRPr="00C0292D" w:rsidRDefault="009C71B8" w:rsidP="00C0292D">
      <w:pPr>
        <w:pStyle w:val="McGillBodyText"/>
        <w:rPr>
          <w:rFonts w:cs="Arial Unicode MS"/>
        </w:rPr>
      </w:pPr>
    </w:p>
    <w:p w14:paraId="67D6C550" w14:textId="77777777" w:rsidR="00517904" w:rsidRPr="00C0292D" w:rsidRDefault="00517904" w:rsidP="00C0292D">
      <w:pPr>
        <w:pStyle w:val="McGillBodyText"/>
        <w:rPr>
          <w:rFonts w:cs="Arial Unicode MS"/>
        </w:rPr>
      </w:pPr>
    </w:p>
    <w:p w14:paraId="355C7251" w14:textId="77777777" w:rsidR="009856C5" w:rsidRPr="00C0292D" w:rsidRDefault="009856C5" w:rsidP="00C0292D">
      <w:pPr>
        <w:pStyle w:val="McGillFirstLevelSubheading"/>
        <w:jc w:val="both"/>
        <w:rPr>
          <w:rFonts w:cs="Arial Unicode MS"/>
        </w:rPr>
      </w:pPr>
      <w:bookmarkStart w:id="7" w:name="_Toc364069058"/>
      <w:bookmarkStart w:id="8" w:name="_Toc403662341"/>
      <w:r w:rsidRPr="00C0292D">
        <w:rPr>
          <w:rFonts w:cs="Arial Unicode MS"/>
        </w:rPr>
        <w:t xml:space="preserve">1.1 </w:t>
      </w:r>
      <w:r w:rsidR="00A507FD" w:rsidRPr="00C0292D">
        <w:rPr>
          <w:rFonts w:cs="Arial Unicode MS"/>
        </w:rPr>
        <w:t xml:space="preserve">The BioInorganic Chemistry of </w:t>
      </w:r>
      <w:r w:rsidRPr="00C0292D">
        <w:rPr>
          <w:rFonts w:cs="Arial Unicode MS"/>
        </w:rPr>
        <w:t>Arsenic</w:t>
      </w:r>
      <w:bookmarkEnd w:id="7"/>
      <w:bookmarkEnd w:id="8"/>
    </w:p>
    <w:p w14:paraId="369A689D" w14:textId="5718AC4E" w:rsidR="003B24C9" w:rsidRPr="00C0292D" w:rsidRDefault="009856C5" w:rsidP="00C0292D">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(ca, 1.8 ppm)</w:t>
      </w:r>
      <w:hyperlink w:anchor="_ENREF_1_1" w:tooltip="Norman, 1998 #307" w:history="1">
        <w:r w:rsidR="001950DE">
          <w:rPr>
            <w:rFonts w:cs="Arial Unicode MS"/>
          </w:rPr>
          <w:fldChar w:fldCharType="begin"/>
        </w:r>
        <w:r w:rsidR="001950DE">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1950DE">
          <w:rPr>
            <w:rFonts w:cs="Arial Unicode MS"/>
          </w:rPr>
          <w:fldChar w:fldCharType="separate"/>
        </w:r>
        <w:r w:rsidR="001950DE" w:rsidRPr="00485DAF">
          <w:rPr>
            <w:rFonts w:cs="Arial Unicode MS"/>
            <w:noProof/>
            <w:vertAlign w:val="superscript"/>
          </w:rPr>
          <w:t>1</w:t>
        </w:r>
        <w:r w:rsidR="001950DE">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r w:rsidR="001950DE">
        <w:rPr>
          <w:rFonts w:cs="Arial Unicode MS"/>
        </w:rPr>
        <w:fldChar w:fldCharType="begin"/>
      </w:r>
      <w:r w:rsidR="001950DE">
        <w:rPr>
          <w:rFonts w:cs="Arial Unicode MS"/>
        </w:rPr>
        <w:instrText xml:space="preserve"> HYPERLINK \l "_ENREF_1_2" \o "Sun, 2011 #70" </w:instrText>
      </w:r>
      <w:r w:rsidR="001950DE">
        <w:rPr>
          <w:rFonts w:cs="Arial Unicode MS"/>
        </w:rPr>
      </w:r>
      <w:r w:rsidR="001950DE">
        <w:rPr>
          <w:rFonts w:cs="Arial Unicode MS"/>
        </w:rPr>
        <w:fldChar w:fldCharType="separate"/>
      </w:r>
      <w:r w:rsidR="001950DE">
        <w:rPr>
          <w:rFonts w:cs="Arial Unicode MS"/>
        </w:rPr>
        <w:fldChar w:fldCharType="begin"/>
      </w:r>
      <w:r w:rsidR="001950DE">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1950DE">
        <w:rPr>
          <w:rFonts w:cs="Arial Unicode MS"/>
        </w:rPr>
        <w:fldChar w:fldCharType="separate"/>
      </w:r>
      <w:r w:rsidR="001950DE" w:rsidRPr="00485DAF">
        <w:rPr>
          <w:rFonts w:cs="Arial Unicode MS"/>
          <w:noProof/>
          <w:vertAlign w:val="superscript"/>
        </w:rPr>
        <w:t>2</w:t>
      </w:r>
      <w:r w:rsidR="001950DE">
        <w:rPr>
          <w:rFonts w:cs="Arial Unicode MS"/>
        </w:rPr>
        <w:fldChar w:fldCharType="end"/>
      </w:r>
      <w:r w:rsidR="001950DE">
        <w:rPr>
          <w:rFonts w:cs="Arial Unicode MS"/>
        </w:rPr>
        <w:fldChar w:fldCharType="end"/>
      </w:r>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and varies sulfur compounds such as realgar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and Oripment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5CAC2B0C" w14:textId="77777777" w:rsidR="0046055D" w:rsidRPr="00C0292D" w:rsidRDefault="0046055D" w:rsidP="00C0292D">
      <w:pPr>
        <w:pStyle w:val="McGillBodyText"/>
        <w:ind w:firstLine="720"/>
        <w:jc w:val="both"/>
        <w:rPr>
          <w:rFonts w:cs="Arial Unicode MS"/>
        </w:rPr>
      </w:pPr>
    </w:p>
    <w:p w14:paraId="53FC474C" w14:textId="77777777" w:rsidR="0046055D" w:rsidRPr="00C0292D" w:rsidRDefault="003C6B76" w:rsidP="00C0292D">
      <w:pPr>
        <w:pStyle w:val="McGillBodyText"/>
        <w:jc w:val="both"/>
        <w:rPr>
          <w:rFonts w:cs="Arial Unicode MS"/>
        </w:rPr>
      </w:pPr>
      <w:r w:rsidRPr="00C0292D">
        <w:rPr>
          <w:rFonts w:cs="Arial Unicode MS"/>
        </w:rPr>
        <w:object w:dxaOrig="8897" w:dyaOrig="2244" w14:anchorId="3DEF92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9pt;height:112.1pt" o:ole="">
            <v:imagedata r:id="rId8" o:title=""/>
          </v:shape>
          <o:OLEObject Type="Embed" ProgID="ChemDraw.Document.6.0" ShapeID="_x0000_i1025" DrawAspect="Content" ObjectID="_1477408296" r:id="rId9"/>
        </w:object>
      </w:r>
    </w:p>
    <w:p w14:paraId="10480395" w14:textId="77777777" w:rsidR="001A0C07" w:rsidRPr="00C0292D" w:rsidRDefault="00D4517B" w:rsidP="00C0292D">
      <w:pPr>
        <w:pStyle w:val="McGillFigureCaption"/>
        <w:jc w:val="center"/>
        <w:rPr>
          <w:rStyle w:val="McGillBoldMcGillSVisualEmphasis"/>
          <w:rFonts w:cs="Arial Unicode MS"/>
        </w:rPr>
      </w:pPr>
      <w:bookmarkStart w:id="9" w:name="_Toc403662553"/>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411121">
        <w:rPr>
          <w:rStyle w:val="McGillBoldMcGillSVisualEmphasis"/>
          <w:rFonts w:cs="Arial Unicode MS"/>
          <w:noProof/>
        </w:rPr>
        <w:t>1</w:t>
      </w:r>
      <w:r w:rsidRPr="00C0292D">
        <w:rPr>
          <w:rStyle w:val="McGillBoldMcGillSVisualEmphasis"/>
          <w:rFonts w:cs="Arial Unicode MS"/>
        </w:rPr>
        <w:fldChar w:fldCharType="end"/>
      </w:r>
      <w:r w:rsidRPr="00C0292D">
        <w:rPr>
          <w:rStyle w:val="McGillBoldMcGillSVisualEmphasis"/>
          <w:rFonts w:cs="Arial Unicode MS"/>
        </w:rPr>
        <w:t xml:space="preserve">: </w:t>
      </w:r>
      <w:r w:rsidR="00286168" w:rsidRPr="00C0292D">
        <w:rPr>
          <w:rStyle w:val="McGillBoldMcGillSVisualEmphasis"/>
          <w:rFonts w:cs="Arial Unicode MS"/>
        </w:rPr>
        <w:t>Inorganic forms of arsenic.</w:t>
      </w:r>
      <w:bookmarkEnd w:id="9"/>
    </w:p>
    <w:p w14:paraId="35BE1DDB"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598C3346" w14:textId="31C85ED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r w:rsidR="008249A1" w:rsidRPr="00C0292D">
        <w:rPr>
          <w:rFonts w:cs="Arial Unicode MS"/>
        </w:rPr>
        <w:t>pnictogen</w:t>
      </w:r>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1950DE" w:rsidRPr="00C0292D">
          <w:rPr>
            <w:rFonts w:cs="Arial Unicode MS"/>
          </w:rPr>
          <w:fldChar w:fldCharType="begin"/>
        </w:r>
        <w:r w:rsidR="001950DE">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1950DE" w:rsidRPr="00C0292D">
          <w:rPr>
            <w:rFonts w:cs="Arial Unicode MS"/>
          </w:rPr>
          <w:fldChar w:fldCharType="separate"/>
        </w:r>
        <w:r w:rsidR="001950DE" w:rsidRPr="00485DAF">
          <w:rPr>
            <w:rFonts w:cs="Arial Unicode MS"/>
            <w:noProof/>
            <w:vertAlign w:val="superscript"/>
          </w:rPr>
          <w:t>3</w:t>
        </w:r>
        <w:r w:rsidR="001950DE"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1950DE" w:rsidRPr="00C0292D">
          <w:rPr>
            <w:rFonts w:cs="Arial Unicode MS"/>
          </w:rPr>
          <w:fldChar w:fldCharType="begin"/>
        </w:r>
        <w:r w:rsidR="001950DE">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1950DE" w:rsidRPr="00C0292D">
          <w:rPr>
            <w:rFonts w:cs="Arial Unicode MS"/>
          </w:rPr>
          <w:fldChar w:fldCharType="separate"/>
        </w:r>
        <w:r w:rsidR="001950DE" w:rsidRPr="00485DAF">
          <w:rPr>
            <w:rFonts w:cs="Arial Unicode MS"/>
            <w:noProof/>
            <w:vertAlign w:val="superscript"/>
          </w:rPr>
          <w:t>4</w:t>
        </w:r>
        <w:r w:rsidR="001950DE"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 xml:space="preserve">is readily used in components such as the phosphate backbone of DNA. In fact many arsenic </w:t>
      </w:r>
      <w:r w:rsidRPr="00C0292D">
        <w:rPr>
          <w:rFonts w:cs="Arial Unicode MS"/>
        </w:rPr>
        <w:lastRenderedPageBreak/>
        <w:t>compounds are toxic to biological species,</w:t>
      </w:r>
      <w:r w:rsidR="00683A69">
        <w:rPr>
          <w:rFonts w:cs="Arial Unicode MS"/>
        </w:rPr>
        <w:t xml:space="preserve"> to</w:t>
      </w:r>
      <w:r w:rsidRPr="00C0292D">
        <w:rPr>
          <w:rFonts w:cs="Arial Unicode MS"/>
        </w:rPr>
        <w:t xml:space="preserve"> the point where arsenic trioxide has 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1950DE" w:rsidRPr="00C0292D">
          <w:rPr>
            <w:rFonts w:cs="Arial Unicode MS"/>
          </w:rPr>
          <w:fldChar w:fldCharType="begin"/>
        </w:r>
        <w:r w:rsidR="001950DE">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1950DE" w:rsidRPr="00C0292D">
          <w:rPr>
            <w:rFonts w:cs="Arial Unicode MS"/>
          </w:rPr>
          <w:fldChar w:fldCharType="separate"/>
        </w:r>
        <w:r w:rsidR="001950DE" w:rsidRPr="00485DAF">
          <w:rPr>
            <w:rFonts w:cs="Arial Unicode MS"/>
            <w:noProof/>
            <w:vertAlign w:val="superscript"/>
          </w:rPr>
          <w:t>2</w:t>
        </w:r>
        <w:r w:rsidR="001950DE"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7297E0AA" w14:textId="77777777" w:rsidR="009F4D9D" w:rsidRDefault="009F4D9D" w:rsidP="00C0292D">
      <w:pPr>
        <w:pStyle w:val="McGillBodyText"/>
        <w:ind w:firstLine="720"/>
        <w:jc w:val="both"/>
        <w:rPr>
          <w:rFonts w:cs="Arial Unicode MS"/>
        </w:rPr>
      </w:pPr>
      <w:r>
        <w:rPr>
          <w:rFonts w:cs="Arial Unicode MS"/>
        </w:rPr>
        <w:t>Recently the interest in the bioinorganic chemistry arsenic has gained a lot of attention. The FDA has approved the arsenic based drug Trisenox in 2000 for the treatment of Acute Promeyloctyic Leukemia, leading to renewed interest in the medical uses of arsenic.</w:t>
      </w:r>
      <w:r w:rsidR="00522116">
        <w:rPr>
          <w:rFonts w:cs="Arial Unicode MS"/>
        </w:rPr>
        <w:t xml:space="preserve"> The use of arsenicals in other mammals have also received a lot of attention after the FDA revealed a study in </w:t>
      </w:r>
      <w:commentRangeStart w:id="10"/>
      <w:r w:rsidR="00522116">
        <w:rPr>
          <w:rFonts w:cs="Arial Unicode MS"/>
        </w:rPr>
        <w:t>2011</w:t>
      </w:r>
      <w:commentRangeEnd w:id="10"/>
      <w:r w:rsidR="00ED2734">
        <w:rPr>
          <w:rStyle w:val="CommentReference"/>
          <w:rFonts w:ascii="Calibri" w:eastAsia="宋体" w:hAnsi="Calibri"/>
        </w:rPr>
        <w:commentReference w:id="10"/>
      </w:r>
      <w:r w:rsidR="00522116">
        <w:rPr>
          <w:rFonts w:cs="Arial Unicode MS"/>
        </w:rPr>
        <w:t xml:space="preserve"> linking the use of arsenicals in chicken feed to increased concentrations of inorganic arsenic in chicken livers. </w:t>
      </w:r>
      <w:r w:rsidR="00ED2734">
        <w:rPr>
          <w:rFonts w:cs="Arial Unicode MS"/>
        </w:rPr>
        <w:t>The scope of the bioinorganic chemistry of arsenic has also been expanded by the proposal of the arsenic based lifeform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elucide these mechanisms with a focus on common arsenic reactions in the human body. </w:t>
      </w:r>
    </w:p>
    <w:p w14:paraId="4792CA9A"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65733EB3" w14:textId="77777777" w:rsidR="009856C5" w:rsidRPr="00C0292D" w:rsidRDefault="009856C5" w:rsidP="00C0292D">
      <w:pPr>
        <w:spacing w:line="360" w:lineRule="auto"/>
        <w:jc w:val="both"/>
        <w:rPr>
          <w:rFonts w:cs="Arial Unicode MS"/>
        </w:rPr>
      </w:pPr>
    </w:p>
    <w:p w14:paraId="1139412E" w14:textId="77777777" w:rsidR="009856C5" w:rsidRPr="00C0292D" w:rsidRDefault="00773759" w:rsidP="00C0292D">
      <w:pPr>
        <w:pStyle w:val="McGillSecondLevelSubheading"/>
        <w:rPr>
          <w:rFonts w:cs="Arial Unicode MS"/>
        </w:rPr>
      </w:pPr>
      <w:bookmarkStart w:id="11" w:name="_Toc364069059"/>
      <w:bookmarkStart w:id="12" w:name="_Toc403662342"/>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1"/>
      <w:bookmarkEnd w:id="12"/>
    </w:p>
    <w:p w14:paraId="5C86479E" w14:textId="3FA2B47F"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r w:rsidR="004345DD" w:rsidRPr="00C0292D">
        <w:rPr>
          <w:rFonts w:cs="Arial Unicode MS"/>
        </w:rPr>
        <w:t>equilibri</w:t>
      </w:r>
      <w:r w:rsidR="00EA1685" w:rsidRPr="00C0292D">
        <w:rPr>
          <w:rFonts w:cs="Arial Unicode MS"/>
        </w:rPr>
        <w:t>a</w:t>
      </w:r>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5" w:tooltip="Raab, 2005 #10" w:history="1">
        <w:r w:rsidR="001950DE" w:rsidRPr="00C0292D">
          <w:rPr>
            <w:rFonts w:cs="Arial Unicode MS"/>
          </w:rPr>
          <w:fldChar w:fldCharType="begin"/>
        </w:r>
        <w:r w:rsidR="001950DE">
          <w:rPr>
            <w:rFonts w:cs="Arial Unicode MS"/>
          </w:rPr>
          <w:instrText xml:space="preserve"> ADDIN EN.CITE &lt;EndNote&gt;&lt;Cite&gt;&lt;Author&gt;Raab&lt;/Author&gt;&lt;Year&gt;2005&lt;/Year&gt;&lt;RecNum&gt;10&lt;/RecNum&gt;&lt;DisplayText&gt;&lt;style face="superscript"&gt;5&lt;/style&gt;&lt;/DisplayText&gt;&lt;record&gt;&lt;rec-number&gt;10&lt;/rec-number&gt;&lt;foreign-keys&gt;&lt;key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5</w:t>
        </w:r>
        <w:r w:rsidR="001950DE"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2676644C" w14:textId="1FF1C2ED"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6" w:tooltip="Jomova, 2011 #250" w:history="1">
        <w:r w:rsidR="001950DE" w:rsidRPr="00C0292D">
          <w:rPr>
            <w:rFonts w:cs="Arial Unicode MS"/>
          </w:rPr>
          <w:fldChar w:fldCharType="begin">
            <w:fldData xml:space="preserve">PEVuZE5vdGU+PENpdGU+PEF1dGhvcj5Kb21vdmE8L0F1dGhvcj48WWVhcj4yMDExPC9ZZWFyPjxS
ZWNOdW0+MjUwPC9SZWNOdW0+PERpc3BsYXlUZXh0PjxzdHlsZSBmYWNlPSJzdXBlcnNjcmlwdCI+
Njwvc3R5bGU+PC9EaXNwbGF5VGV4dD48cmVjb3JkPjxyZWMtbnVtYmVyPjI1MDwvcmVjLW51bWJl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1950DE">
          <w:rPr>
            <w:rFonts w:cs="Arial Unicode MS"/>
          </w:rPr>
          <w:instrText xml:space="preserve"> ADDIN EN.CITE </w:instrText>
        </w:r>
        <w:r w:rsidR="001950DE">
          <w:rPr>
            <w:rFonts w:cs="Arial Unicode MS"/>
          </w:rPr>
          <w:fldChar w:fldCharType="begin">
            <w:fldData xml:space="preserve">PEVuZE5vdGU+PENpdGU+PEF1dGhvcj5Kb21vdmE8L0F1dGhvcj48WWVhcj4yMDExPC9ZZWFyPjxS
ZWNOdW0+MjUwPC9SZWNOdW0+PERpc3BsYXlUZXh0PjxzdHlsZSBmYWNlPSJzdXBlcnNjcmlwdCI+
Njwvc3R5bGU+PC9EaXNwbGF5VGV4dD48cmVjb3JkPjxyZWMtbnVtYmVyPjI1MDwvcmVjLW51bWJl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1950DE">
          <w:rPr>
            <w:rFonts w:cs="Arial Unicode MS"/>
          </w:rPr>
          <w:instrText xml:space="preserve"> ADDIN EN.CITE.DATA </w:instrText>
        </w:r>
        <w:r w:rsidR="001950DE">
          <w:rPr>
            <w:rFonts w:cs="Arial Unicode MS"/>
          </w:rPr>
        </w:r>
        <w:r w:rsidR="001950DE">
          <w:rPr>
            <w:rFonts w:cs="Arial Unicode MS"/>
          </w:rPr>
          <w:fldChar w:fldCharType="end"/>
        </w:r>
        <w:r w:rsidR="001950DE" w:rsidRPr="00C0292D">
          <w:rPr>
            <w:rFonts w:cs="Arial Unicode MS"/>
          </w:rPr>
          <w:fldChar w:fldCharType="separate"/>
        </w:r>
        <w:r w:rsidR="001950DE" w:rsidRPr="00C0292D">
          <w:rPr>
            <w:rFonts w:cs="Arial Unicode MS"/>
            <w:noProof/>
            <w:vertAlign w:val="superscript"/>
          </w:rPr>
          <w:t>6</w:t>
        </w:r>
        <w:r w:rsidR="001950DE"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7" w:tooltip="Cullen, 2008 #75" w:history="1">
        <w:r w:rsidR="001950DE" w:rsidRPr="00C0292D">
          <w:rPr>
            <w:rFonts w:cs="Arial Unicode MS"/>
          </w:rPr>
          <w:fldChar w:fldCharType="begin"/>
        </w:r>
        <w:r w:rsidR="001950DE">
          <w:rPr>
            <w:rFonts w:cs="Arial Unicode MS"/>
          </w:rPr>
          <w:instrText xml:space="preserve"> ADDIN EN.CITE &lt;EndNote&gt;&lt;Cite&gt;&lt;Author&gt;Cullen&lt;/Author&gt;&lt;Year&gt;2008&lt;/Year&gt;&lt;RecNum&gt;75&lt;/RecNum&gt;&lt;DisplayText&gt;&lt;style face="superscript"&gt;7&lt;/style&gt;&lt;/DisplayText&gt;&lt;record&gt;&lt;rec-number&gt;75&lt;/rec-number&gt;&lt;foreign-keys&gt;&lt;key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1950DE" w:rsidRPr="00C0292D">
          <w:rPr>
            <w:rFonts w:cs="Arial Unicode MS"/>
          </w:rPr>
          <w:fldChar w:fldCharType="separate"/>
        </w:r>
        <w:r w:rsidR="001950DE" w:rsidRPr="00C0292D">
          <w:rPr>
            <w:rFonts w:cs="Arial Unicode MS"/>
            <w:noProof/>
            <w:vertAlign w:val="superscript"/>
          </w:rPr>
          <w:t>7</w:t>
        </w:r>
        <w:r w:rsidR="001950DE"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w:t>
      </w:r>
      <w:commentRangeStart w:id="13"/>
      <w:r w:rsidRPr="00C0292D">
        <w:rPr>
          <w:rFonts w:cs="Arial Unicode MS"/>
        </w:rPr>
        <w:t>1947</w:t>
      </w:r>
      <w:r w:rsidR="00D0292C">
        <w:rPr>
          <w:rFonts w:cs="Arial Unicode MS"/>
        </w:rPr>
        <w:t xml:space="preserve"> </w:t>
      </w:r>
      <w:commentRangeEnd w:id="13"/>
      <w:r w:rsidR="004B6CF0">
        <w:rPr>
          <w:rStyle w:val="CommentReference"/>
          <w:rFonts w:ascii="Calibri" w:eastAsia="宋体" w:hAnsi="Calibri"/>
        </w:rPr>
        <w:commentReference w:id="13"/>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Challenger pathway.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26F280AB" w14:textId="77777777" w:rsidR="009856C5" w:rsidRPr="00C0292D" w:rsidRDefault="001A2D7B" w:rsidP="00C0292D">
      <w:pPr>
        <w:spacing w:line="360" w:lineRule="auto"/>
        <w:jc w:val="both"/>
        <w:rPr>
          <w:rFonts w:cs="Arial Unicode MS"/>
        </w:rPr>
      </w:pPr>
      <w:r w:rsidRPr="00C0292D">
        <w:rPr>
          <w:rFonts w:cs="Arial Unicode MS"/>
        </w:rPr>
        <w:object w:dxaOrig="8426" w:dyaOrig="8237" w14:anchorId="2ACAC857">
          <v:shape id="_x0000_i1026" type="#_x0000_t75" style="width:421.8pt;height:412.3pt" o:ole="">
            <v:imagedata r:id="rId12" o:title=""/>
          </v:shape>
          <o:OLEObject Type="Embed" ProgID="ChemDraw.Document.6.0" ShapeID="_x0000_i1026" DrawAspect="Content" ObjectID="_1477408297" r:id="rId13"/>
        </w:object>
      </w:r>
    </w:p>
    <w:p w14:paraId="45DAFFA9" w14:textId="1FF1AA02" w:rsidR="004539B9" w:rsidRPr="00CB1DC1" w:rsidRDefault="00D4517B" w:rsidP="00CB1DC1">
      <w:pPr>
        <w:pStyle w:val="McGillFigureCaption"/>
        <w:jc w:val="center"/>
        <w:rPr>
          <w:rFonts w:cs="Arial Unicode MS"/>
          <w:b/>
        </w:rPr>
      </w:pPr>
      <w:bookmarkStart w:id="14" w:name="_Toc403662554"/>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411121">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4"/>
    </w:p>
    <w:p w14:paraId="7D8EBD6C" w14:textId="2DD58314" w:rsidR="00494AC2" w:rsidRPr="00C0292D" w:rsidRDefault="004539B9" w:rsidP="00C0292D">
      <w:pPr>
        <w:pStyle w:val="McGillBodyText"/>
        <w:ind w:firstLine="720"/>
        <w:jc w:val="both"/>
        <w:rPr>
          <w:rFonts w:cs="Arial Unicode MS"/>
        </w:rPr>
      </w:pPr>
      <w:r w:rsidRPr="00C0292D">
        <w:rPr>
          <w:rFonts w:cs="Arial Unicode MS"/>
        </w:rPr>
        <w:lastRenderedPageBreak/>
        <w:t xml:space="preserve">Challenger proposed that arsenic is absorbed as As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The arsenite is then methylated and oxidised by As-methylt</w:t>
      </w:r>
      <w:r w:rsidR="00233370" w:rsidRPr="00C0292D">
        <w:rPr>
          <w:rFonts w:cs="Arial Unicode MS"/>
        </w:rPr>
        <w:t>ransferase into mono-methylarsinic</w:t>
      </w:r>
      <w:r w:rsidRPr="00C0292D">
        <w:rPr>
          <w:rFonts w:cs="Arial Unicode MS"/>
        </w:rPr>
        <w:t xml:space="preserve"> acid (V). This is followed by a subsequent reduction to monom</w:t>
      </w:r>
      <w:r w:rsidR="000D30B9" w:rsidRPr="00C0292D">
        <w:rPr>
          <w:rFonts w:cs="Arial Unicode MS"/>
        </w:rPr>
        <w:t>ethylarsenious acid</w:t>
      </w:r>
      <w:r w:rsidR="00C564DB" w:rsidRPr="00C0292D">
        <w:rPr>
          <w:rFonts w:cs="Arial Unicode MS"/>
        </w:rPr>
        <w:t xml:space="preserve"> by GSH</w:t>
      </w:r>
      <w:r w:rsidR="000D30B9" w:rsidRPr="00C0292D">
        <w:rPr>
          <w:rFonts w:cs="Arial Unicode MS"/>
        </w:rPr>
        <w:t>. A second methylation then proceeds with the formation of dimethylarsenic acid. Fina</w:t>
      </w:r>
      <w:r w:rsidR="00B219E3" w:rsidRPr="00C0292D">
        <w:rPr>
          <w:rFonts w:cs="Arial Unicode MS"/>
        </w:rPr>
        <w:t xml:space="preserve">lly the dimethyl arsenious acid. Both methylated and non-methylated species are arsenite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8" w:tooltip="Thomas, 2007 #8" w:history="1">
        <w:r w:rsidR="001950DE" w:rsidRPr="00C0292D">
          <w:rPr>
            <w:rFonts w:cs="Arial Unicode MS"/>
          </w:rPr>
          <w:fldChar w:fldCharType="begin"/>
        </w:r>
        <w:r w:rsidR="001950DE">
          <w:rPr>
            <w:rFonts w:cs="Arial Unicode MS"/>
          </w:rPr>
          <w:instrText xml:space="preserve"> ADDIN EN.CITE &lt;EndNote&gt;&lt;Cite&gt;&lt;Author&gt;Thomas&lt;/Author&gt;&lt;Year&gt;2007&lt;/Year&gt;&lt;RecNum&gt;8&lt;/RecNum&gt;&lt;DisplayText&gt;&lt;style face="superscript"&gt;8&lt;/style&gt;&lt;/DisplayText&gt;&lt;record&gt;&lt;rec-number&gt;8&lt;/rec-number&gt;&lt;foreign-keys&gt;&lt;key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8</w:t>
        </w:r>
        <w:r w:rsidR="001950DE"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thiodimethylarsenopropanoic acid and thiodimethylarsenobutanic </w:t>
      </w:r>
      <w:commentRangeStart w:id="15"/>
      <w:r w:rsidR="00B219E3" w:rsidRPr="00C0292D">
        <w:rPr>
          <w:rFonts w:cs="Arial Unicode MS"/>
        </w:rPr>
        <w:t>acid</w:t>
      </w:r>
      <w:commentRangeEnd w:id="15"/>
      <w:r w:rsidR="003C3D96" w:rsidRPr="00C0292D">
        <w:rPr>
          <w:rStyle w:val="CommentReference"/>
          <w:rFonts w:cs="Arial Unicode MS"/>
        </w:rPr>
        <w:commentReference w:id="15"/>
      </w:r>
      <w:r w:rsidR="00B219E3" w:rsidRPr="00C0292D">
        <w:rPr>
          <w:rFonts w:cs="Arial Unicode MS"/>
        </w:rPr>
        <w:t xml:space="preserve">. </w:t>
      </w:r>
      <w:r w:rsidR="00F72662" w:rsidRPr="00C0292D">
        <w:rPr>
          <w:rFonts w:cs="Arial Unicode MS"/>
        </w:rPr>
        <w:t>There have be additional revisions to the pathway proposed by Naranmandura and Hayakawa</w:t>
      </w:r>
      <w:hyperlink w:anchor="_ENREF_1_9" w:tooltip="Rehman, 2012 #175" w:history="1">
        <w:r w:rsidR="001950DE" w:rsidRPr="00C0292D">
          <w:rPr>
            <w:rFonts w:cs="Arial Unicode MS"/>
          </w:rPr>
          <w:fldChar w:fldCharType="begin"/>
        </w:r>
        <w:r w:rsidR="001950DE">
          <w:rPr>
            <w:rFonts w:cs="Arial Unicode MS"/>
          </w:rPr>
          <w:instrText xml:space="preserve"> ADDIN EN.CITE &lt;EndNote&gt;&lt;Cite&gt;&lt;Author&gt;Rehman&lt;/Author&gt;&lt;Year&gt;2012&lt;/Year&gt;&lt;RecNum&gt;175&lt;/RecNum&gt;&lt;DisplayText&gt;&lt;style face="superscript"&gt;9&lt;/style&gt;&lt;/DisplayText&gt;&lt;record&gt;&lt;rec-number&gt;175&lt;/rec-number&gt;&lt;foreign-keys&gt;&lt;key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9</w:t>
        </w:r>
        <w:r w:rsidR="001950DE" w:rsidRPr="00C0292D">
          <w:rPr>
            <w:rFonts w:cs="Arial Unicode MS"/>
          </w:rPr>
          <w:fldChar w:fldCharType="end"/>
        </w:r>
      </w:hyperlink>
      <w:r w:rsidR="00F72662" w:rsidRPr="00C0292D">
        <w:rPr>
          <w:rFonts w:cs="Arial Unicode MS"/>
        </w:rPr>
        <w:t>.</w:t>
      </w:r>
    </w:p>
    <w:p w14:paraId="6805DFED" w14:textId="66A6596B" w:rsidR="0030594D" w:rsidRPr="00C0292D" w:rsidRDefault="004B6CF0" w:rsidP="00C0292D">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0" w:tooltip="Petrick, 2000 #193" w:history="1">
        <w:r w:rsidR="001950DE" w:rsidRPr="00C0292D">
          <w:rPr>
            <w:rFonts w:cs="Arial Unicode MS"/>
          </w:rPr>
          <w:fldChar w:fldCharType="begin"/>
        </w:r>
        <w:r w:rsidR="001950DE">
          <w:rPr>
            <w:rFonts w:cs="Arial Unicode MS"/>
          </w:rPr>
          <w:instrText xml:space="preserve"> ADDIN EN.CITE &lt;EndNote&gt;&lt;Cite&gt;&lt;Author&gt;Petrick&lt;/Author&gt;&lt;Year&gt;2000&lt;/Year&gt;&lt;RecNum&gt;193&lt;/RecNum&gt;&lt;DisplayText&gt;&lt;style face="superscript"&gt;10&lt;/style&gt;&lt;/DisplayText&gt;&lt;record&gt;&lt;rec-number&gt;193&lt;/rec-number&gt;&lt;foreign-keys&gt;&lt;key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1950DE" w:rsidRPr="00C0292D">
          <w:rPr>
            <w:rFonts w:cs="Arial Unicode MS"/>
          </w:rPr>
          <w:fldChar w:fldCharType="separate"/>
        </w:r>
        <w:r w:rsidR="001950DE" w:rsidRPr="00C0292D">
          <w:rPr>
            <w:rFonts w:cs="Arial Unicode MS"/>
            <w:noProof/>
            <w:vertAlign w:val="superscript"/>
          </w:rPr>
          <w:t>10</w:t>
        </w:r>
        <w:r w:rsidR="001950DE"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46C8580" w14:textId="77777777" w:rsidR="00BC5AAF" w:rsidRPr="00C0292D" w:rsidRDefault="00BC5AAF" w:rsidP="00C0292D">
      <w:pPr>
        <w:pStyle w:val="McGillBodyText"/>
        <w:ind w:firstLine="720"/>
        <w:jc w:val="both"/>
        <w:rPr>
          <w:rFonts w:cs="Arial Unicode MS"/>
        </w:rPr>
      </w:pPr>
    </w:p>
    <w:p w14:paraId="124A69C0" w14:textId="77777777" w:rsidR="009856C5" w:rsidRPr="00C0292D" w:rsidRDefault="007360D5" w:rsidP="00C0292D">
      <w:pPr>
        <w:pStyle w:val="McGillSecondLevelSubheading"/>
        <w:rPr>
          <w:rFonts w:cs="Arial Unicode MS"/>
        </w:rPr>
      </w:pPr>
      <w:bookmarkStart w:id="16" w:name="_Toc364069060"/>
      <w:bookmarkStart w:id="17" w:name="_Toc403662343"/>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6"/>
      <w:bookmarkEnd w:id="17"/>
    </w:p>
    <w:p w14:paraId="4BC7B3F4" w14:textId="77777777" w:rsidR="00AF5129" w:rsidRPr="00C0292D" w:rsidRDefault="009856C5" w:rsidP="00C0292D">
      <w:pPr>
        <w:pStyle w:val="McGillBodyText"/>
        <w:jc w:val="both"/>
        <w:rPr>
          <w:rFonts w:cs="Arial Unicode MS"/>
        </w:rPr>
      </w:pPr>
      <w:r w:rsidRPr="00C0292D">
        <w:rPr>
          <w:rFonts w:cs="Arial Unicode MS"/>
        </w:rPr>
        <w:lastRenderedPageBreak/>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symptoms include abdominal pain, vomiting diarrhea and salvation and death. There are also long term effects to arsenic poison that include rashes in the form of “</w:t>
      </w:r>
      <w:r w:rsidRPr="00C0292D">
        <w:rPr>
          <w:rFonts w:cs="Arial Unicode MS"/>
          <w:i/>
        </w:rPr>
        <w:t>arsenicosis</w:t>
      </w:r>
      <w:r w:rsidRPr="00C0292D">
        <w:rPr>
          <w:rFonts w:cs="Arial Unicode MS"/>
        </w:rPr>
        <w:t xml:space="preserve">”, cancer and damage to the cardiovascular system. </w:t>
      </w:r>
    </w:p>
    <w:p w14:paraId="474F833D" w14:textId="77777777" w:rsidR="00FB526C" w:rsidRPr="00C0292D" w:rsidRDefault="006E3528" w:rsidP="00C0292D">
      <w:pPr>
        <w:pStyle w:val="McGillBodyText"/>
        <w:jc w:val="both"/>
        <w:rPr>
          <w:rFonts w:cs="Arial Unicode MS"/>
        </w:rPr>
      </w:pPr>
      <w:r w:rsidRPr="00C0292D">
        <w:rPr>
          <w:rFonts w:cs="Arial Unicode MS"/>
          <w:noProof/>
          <w:lang w:val="en-US" w:eastAsia="zh-CN"/>
        </w:rPr>
        <w:drawing>
          <wp:inline distT="0" distB="0" distL="0" distR="0" wp14:anchorId="40748DB1" wp14:editId="526CA235">
            <wp:extent cx="5486400" cy="5166995"/>
            <wp:effectExtent l="0" t="0" r="0" b="0"/>
            <wp:docPr id="3"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5166995"/>
                    </a:xfrm>
                    <a:prstGeom prst="rect">
                      <a:avLst/>
                    </a:prstGeom>
                    <a:noFill/>
                    <a:ln>
                      <a:noFill/>
                    </a:ln>
                  </pic:spPr>
                </pic:pic>
              </a:graphicData>
            </a:graphic>
          </wp:inline>
        </w:drawing>
      </w:r>
    </w:p>
    <w:p w14:paraId="506A8EB4" w14:textId="6E805642" w:rsidR="00FB526C" w:rsidRPr="00C0292D" w:rsidRDefault="00BC0002" w:rsidP="00C0292D">
      <w:pPr>
        <w:pStyle w:val="McGillFigureCaption"/>
        <w:jc w:val="center"/>
        <w:rPr>
          <w:rStyle w:val="McGillBoldMcGillSVisualEmphasis"/>
          <w:rFonts w:cs="Arial Unicode MS"/>
        </w:rPr>
      </w:pPr>
      <w:bookmarkStart w:id="18" w:name="_Toc403662555"/>
      <w:r w:rsidRPr="00C0292D">
        <w:rPr>
          <w:rStyle w:val="McGillBoldMcGillSVisualEmphasis"/>
          <w:rFonts w:cs="Arial Unicode MS"/>
        </w:rPr>
        <w:lastRenderedPageBreak/>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411121">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Photo of arsenic induced arsenicosis, retrieved 2013</w:t>
      </w:r>
      <w:hyperlink w:anchor="_ENREF_1_11" w:tooltip=",  #304" w:history="1">
        <w:r w:rsidR="001950DE" w:rsidRPr="00FE6B53">
          <w:rPr>
            <w:rStyle w:val="McGillBoldMcGillSVisualEmphasis"/>
            <w:rFonts w:cs="Arial Unicode MS"/>
            <w:b w:val="0"/>
          </w:rPr>
          <w:fldChar w:fldCharType="begin"/>
        </w:r>
        <w:r w:rsidR="001950DE">
          <w:rPr>
            <w:rStyle w:val="McGillBoldMcGillSVisualEmphasis"/>
            <w:rFonts w:cs="Arial Unicode MS"/>
            <w:b w:val="0"/>
          </w:rPr>
          <w:instrText xml:space="preserve"> ADDIN EN.CITE &lt;EndNote&gt;&lt;Cite&gt;&lt;RecNum&gt;304&lt;/RecNum&gt;&lt;DisplayText&gt;&lt;style face="superscript"&gt;11&lt;/style&gt;&lt;/DisplayText&gt;&lt;record&gt;&lt;rec-number&gt;304&lt;/rec-number&gt;&lt;foreign-keys&gt;&lt;key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1950DE" w:rsidRPr="00FE6B53">
          <w:rPr>
            <w:rStyle w:val="McGillBoldMcGillSVisualEmphasis"/>
            <w:rFonts w:cs="Arial Unicode MS"/>
            <w:b w:val="0"/>
          </w:rPr>
          <w:fldChar w:fldCharType="separate"/>
        </w:r>
        <w:r w:rsidR="001950DE" w:rsidRPr="00FE6B53">
          <w:rPr>
            <w:rStyle w:val="McGillBoldMcGillSVisualEmphasis"/>
            <w:rFonts w:cs="Arial Unicode MS"/>
            <w:b w:val="0"/>
            <w:noProof/>
            <w:vertAlign w:val="superscript"/>
          </w:rPr>
          <w:t>11</w:t>
        </w:r>
        <w:r w:rsidR="001950DE" w:rsidRPr="00FE6B53">
          <w:rPr>
            <w:rStyle w:val="McGillBoldMcGillSVisualEmphasis"/>
            <w:rFonts w:cs="Arial Unicode MS"/>
            <w:b w:val="0"/>
          </w:rPr>
          <w:fldChar w:fldCharType="end"/>
        </w:r>
      </w:hyperlink>
      <w:bookmarkEnd w:id="18"/>
    </w:p>
    <w:p w14:paraId="22F17D8A" w14:textId="2F6C5785"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r w:rsidR="0079267D" w:rsidRPr="00C0292D">
        <w:rPr>
          <w:rFonts w:cs="Arial Unicode MS"/>
        </w:rPr>
        <w:t>arsenite (III)</w:t>
      </w:r>
      <w:r w:rsidRPr="00C0292D">
        <w:rPr>
          <w:rFonts w:cs="Arial Unicode MS"/>
        </w:rPr>
        <w:t xml:space="preserve"> binding to </w:t>
      </w:r>
      <w:r w:rsidR="00E85146" w:rsidRPr="00C0292D">
        <w:rPr>
          <w:rFonts w:cs="Arial Unicode MS"/>
        </w:rPr>
        <w:t xml:space="preserve">viscinal </w:t>
      </w:r>
      <w:r w:rsidRPr="00C0292D">
        <w:rPr>
          <w:rFonts w:cs="Arial Unicode MS"/>
        </w:rPr>
        <w:t>thiol</w:t>
      </w:r>
      <w:r w:rsidR="00E85146" w:rsidRPr="00C0292D">
        <w:rPr>
          <w:rFonts w:cs="Arial Unicode MS"/>
        </w:rPr>
        <w:t>s</w:t>
      </w:r>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2" w:tooltip="Spuches, 2005 #26" w:history="1">
        <w:r w:rsidR="001950DE" w:rsidRPr="00C0292D">
          <w:rPr>
            <w:rFonts w:cs="Arial Unicode MS"/>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rFonts w:cs="Arial Unicode MS"/>
          </w:rPr>
          <w:instrText xml:space="preserve"> ADDIN EN.CITE </w:instrText>
        </w:r>
        <w:r w:rsidR="001950DE">
          <w:rPr>
            <w:rFonts w:cs="Arial Unicode MS"/>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rFonts w:cs="Arial Unicode MS"/>
          </w:rPr>
          <w:instrText xml:space="preserve"> ADDIN EN.CITE.DATA </w:instrText>
        </w:r>
        <w:r w:rsidR="001950DE">
          <w:rPr>
            <w:rFonts w:cs="Arial Unicode MS"/>
          </w:rPr>
        </w:r>
        <w:r w:rsidR="001950DE">
          <w:rPr>
            <w:rFonts w:cs="Arial Unicode MS"/>
          </w:rPr>
          <w:fldChar w:fldCharType="end"/>
        </w:r>
        <w:r w:rsidR="001950DE" w:rsidRPr="00C0292D">
          <w:rPr>
            <w:rFonts w:cs="Arial Unicode MS"/>
          </w:rPr>
          <w:fldChar w:fldCharType="separate"/>
        </w:r>
        <w:r w:rsidR="001950DE" w:rsidRPr="00C0292D">
          <w:rPr>
            <w:rFonts w:cs="Arial Unicode MS"/>
            <w:noProof/>
            <w:vertAlign w:val="superscript"/>
          </w:rPr>
          <w:t>12</w:t>
        </w:r>
        <w:r w:rsidR="001950DE"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7" w:tooltip="Cullen, 2008 #75" w:history="1">
        <w:r w:rsidR="001950DE" w:rsidRPr="00C0292D">
          <w:rPr>
            <w:rFonts w:cs="Arial Unicode MS"/>
          </w:rPr>
          <w:fldChar w:fldCharType="begin"/>
        </w:r>
        <w:r w:rsidR="001950DE">
          <w:rPr>
            <w:rFonts w:cs="Arial Unicode MS"/>
          </w:rPr>
          <w:instrText xml:space="preserve"> ADDIN EN.CITE &lt;EndNote&gt;&lt;Cite&gt;&lt;Author&gt;Cullen&lt;/Author&gt;&lt;Year&gt;2008&lt;/Year&gt;&lt;RecNum&gt;75&lt;/RecNum&gt;&lt;DisplayText&gt;&lt;style face="superscript"&gt;7&lt;/style&gt;&lt;/DisplayText&gt;&lt;record&gt;&lt;rec-number&gt;75&lt;/rec-number&gt;&lt;foreign-keys&gt;&lt;key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1950DE" w:rsidRPr="00C0292D">
          <w:rPr>
            <w:rFonts w:cs="Arial Unicode MS"/>
          </w:rPr>
          <w:fldChar w:fldCharType="separate"/>
        </w:r>
        <w:r w:rsidR="001950DE" w:rsidRPr="00C0292D">
          <w:rPr>
            <w:rFonts w:cs="Arial Unicode MS"/>
            <w:noProof/>
            <w:vertAlign w:val="superscript"/>
          </w:rPr>
          <w:t>7</w:t>
        </w:r>
        <w:r w:rsidR="001950DE"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2569CB0F"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669FD391" w14:textId="77777777" w:rsidR="007360D5" w:rsidRPr="00C0292D" w:rsidRDefault="007360D5" w:rsidP="00C0292D">
      <w:pPr>
        <w:pStyle w:val="McGillSecondLevelSubheading"/>
        <w:rPr>
          <w:rFonts w:cs="Arial Unicode MS"/>
        </w:rPr>
      </w:pPr>
      <w:bookmarkStart w:id="19" w:name="_Toc364069061"/>
      <w:bookmarkStart w:id="20" w:name="_Toc403662344"/>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19"/>
      <w:bookmarkEnd w:id="20"/>
    </w:p>
    <w:p w14:paraId="1C8448B4" w14:textId="77777777" w:rsidR="007360D5" w:rsidRPr="00C0292D" w:rsidRDefault="00577A5D" w:rsidP="00C0292D">
      <w:pPr>
        <w:pStyle w:val="McGillBodyText"/>
        <w:jc w:val="both"/>
        <w:rPr>
          <w:rFonts w:cs="Arial Unicode MS"/>
        </w:rPr>
      </w:pPr>
      <w:r w:rsidRPr="00C0292D">
        <w:rPr>
          <w:rFonts w:cs="Arial Unicode MS"/>
        </w:rPr>
        <w:lastRenderedPageBreak/>
        <w:tab/>
      </w:r>
      <w:r w:rsidR="0068550B" w:rsidRPr="00C0292D">
        <w:rPr>
          <w:rFonts w:cs="Arial Unicode MS"/>
        </w:rPr>
        <w:t xml:space="preserve">Dimercaprol, also known as British </w:t>
      </w:r>
      <w:proofErr w:type="gramStart"/>
      <w:r w:rsidR="0068550B" w:rsidRPr="00C0292D">
        <w:rPr>
          <w:rFonts w:cs="Arial Unicode MS"/>
        </w:rPr>
        <w:t>anti-Lewisite</w:t>
      </w:r>
      <w:proofErr w:type="gramEnd"/>
      <w:r w:rsidR="0068550B" w:rsidRPr="00C0292D">
        <w:rPr>
          <w:rFonts w:cs="Arial Unicode MS"/>
        </w:rPr>
        <w:t xml:space="preserv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19E5F1DE" w14:textId="77777777" w:rsidR="00614E4C" w:rsidRPr="00C0292D" w:rsidRDefault="00614E4C" w:rsidP="00C0292D">
      <w:pPr>
        <w:pStyle w:val="McGillBodyText"/>
        <w:jc w:val="both"/>
        <w:rPr>
          <w:rFonts w:cs="Arial Unicode MS"/>
        </w:rPr>
      </w:pPr>
    </w:p>
    <w:p w14:paraId="257C8846" w14:textId="77777777" w:rsidR="0068550B" w:rsidRPr="00C0292D" w:rsidRDefault="0068550B" w:rsidP="00C0292D">
      <w:pPr>
        <w:pStyle w:val="McGillBodyText"/>
        <w:jc w:val="center"/>
        <w:rPr>
          <w:rFonts w:cs="Arial Unicode MS"/>
        </w:rPr>
      </w:pPr>
      <w:r w:rsidRPr="00C0292D">
        <w:rPr>
          <w:rFonts w:cs="Arial Unicode MS"/>
        </w:rPr>
        <w:object w:dxaOrig="2849" w:dyaOrig="1419" w14:anchorId="2C979C1A">
          <v:shape id="_x0000_i1027" type="#_x0000_t75" style="width:142.65pt;height:70.65pt" o:ole="">
            <v:imagedata r:id="rId15" o:title=""/>
          </v:shape>
          <o:OLEObject Type="Embed" ProgID="ChemDraw.Document.6.0" ShapeID="_x0000_i1027" DrawAspect="Content" ObjectID="_1477408298" r:id="rId16"/>
        </w:object>
      </w:r>
    </w:p>
    <w:p w14:paraId="3584A8DE" w14:textId="77777777" w:rsidR="00614E4C" w:rsidRPr="00C0292D" w:rsidRDefault="00BC0002" w:rsidP="00C0292D">
      <w:pPr>
        <w:pStyle w:val="McGillFigureCaption"/>
        <w:jc w:val="center"/>
        <w:rPr>
          <w:rFonts w:cs="Arial Unicode MS"/>
          <w:b/>
        </w:rPr>
      </w:pPr>
      <w:bookmarkStart w:id="21" w:name="_Toc403662556"/>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 xml:space="preserve">Structure of British </w:t>
      </w:r>
      <w:proofErr w:type="gramStart"/>
      <w:r w:rsidR="00B60689" w:rsidRPr="00C0292D">
        <w:rPr>
          <w:rFonts w:cs="Arial Unicode MS"/>
          <w:b/>
        </w:rPr>
        <w:t>Anti-Lewisite</w:t>
      </w:r>
      <w:proofErr w:type="gramEnd"/>
      <w:r w:rsidR="00B60689" w:rsidRPr="00C0292D">
        <w:rPr>
          <w:rFonts w:cs="Arial Unicode MS"/>
          <w:b/>
        </w:rPr>
        <w:t xml:space="preserve"> (</w:t>
      </w:r>
      <w:commentRangeStart w:id="22"/>
      <w:r w:rsidR="00B60689" w:rsidRPr="00C0292D">
        <w:rPr>
          <w:rFonts w:cs="Arial Unicode MS"/>
          <w:b/>
        </w:rPr>
        <w:t>BAL</w:t>
      </w:r>
      <w:commentRangeEnd w:id="22"/>
      <w:r w:rsidR="0021009A">
        <w:rPr>
          <w:rStyle w:val="CommentReference"/>
          <w:rFonts w:ascii="Calibri" w:eastAsia="宋体" w:hAnsi="Calibri"/>
        </w:rPr>
        <w:commentReference w:id="22"/>
      </w:r>
      <w:r w:rsidR="00B60689" w:rsidRPr="00C0292D">
        <w:rPr>
          <w:rFonts w:cs="Arial Unicode MS"/>
          <w:b/>
        </w:rPr>
        <w:t>)</w:t>
      </w:r>
      <w:bookmarkEnd w:id="21"/>
      <w:r w:rsidR="0021009A">
        <w:rPr>
          <w:rFonts w:cs="Arial Unicode MS"/>
          <w:b/>
        </w:rPr>
        <w:t xml:space="preserve"> </w:t>
      </w:r>
    </w:p>
    <w:p w14:paraId="3D4F1268" w14:textId="77777777" w:rsidR="0068550B" w:rsidRPr="00C0292D" w:rsidRDefault="00BE5E4D" w:rsidP="00C0292D">
      <w:pPr>
        <w:pStyle w:val="McGillBodyText"/>
        <w:jc w:val="both"/>
        <w:rPr>
          <w:rFonts w:cs="Arial Unicode MS"/>
        </w:rPr>
      </w:pPr>
      <w:r w:rsidRPr="00C0292D">
        <w:rPr>
          <w:rFonts w:cs="Arial Unicode MS"/>
        </w:rPr>
        <w:tab/>
        <w:t>It has been proposed that BAL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1D81FDBE" w14:textId="77777777" w:rsidR="009856C5" w:rsidRPr="00C0292D" w:rsidRDefault="007360D5" w:rsidP="00C0292D">
      <w:pPr>
        <w:pStyle w:val="McGillSecondLevelSubheading"/>
        <w:rPr>
          <w:rFonts w:cs="Arial Unicode MS"/>
        </w:rPr>
      </w:pPr>
      <w:bookmarkStart w:id="23" w:name="_Toc364069062"/>
      <w:bookmarkStart w:id="24" w:name="_Toc403662345"/>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3"/>
      <w:bookmarkEnd w:id="24"/>
    </w:p>
    <w:p w14:paraId="1EF03353" w14:textId="77777777" w:rsidR="009856C5" w:rsidRPr="00C0292D" w:rsidRDefault="009856C5" w:rsidP="00C0292D">
      <w:pPr>
        <w:pStyle w:val="McGillBodyText"/>
        <w:jc w:val="both"/>
        <w:rPr>
          <w:rFonts w:cs="Arial Unicode MS"/>
        </w:rPr>
      </w:pPr>
      <w:r w:rsidRPr="00C0292D">
        <w:rPr>
          <w:rFonts w:cs="Arial Unicode MS"/>
        </w:rPr>
        <w:tab/>
        <w:t xml:space="preserve">It has been proposed by </w:t>
      </w:r>
      <w:proofErr w:type="gramStart"/>
      <w:r w:rsidRPr="00C0292D">
        <w:rPr>
          <w:rFonts w:cs="Arial Unicode MS"/>
        </w:rPr>
        <w:t>Ehrlich</w:t>
      </w:r>
      <w:r w:rsidR="0021009A">
        <w:rPr>
          <w:rFonts w:cs="Arial Unicode MS"/>
        </w:rPr>
        <w:t>[</w:t>
      </w:r>
      <w:proofErr w:type="gramEnd"/>
      <w:r w:rsidR="0021009A">
        <w:rPr>
          <w:rFonts w:cs="Arial Unicode MS"/>
        </w:rPr>
        <w:t>REF]</w:t>
      </w:r>
      <w:r w:rsidRPr="00C0292D">
        <w:rPr>
          <w:rFonts w:cs="Arial Unicode MS"/>
        </w:rPr>
        <w:t xml:space="preserve"> that arsenic based drugs would get converted to “RAsO” and would interact with metallothionein. The exact mechanism of interaction is not known as little direct evidence was found to support this theory. The underlying pattern is that many enzymes are inhibited by arsenic, especially those containing thiol (SH) groups. </w:t>
      </w:r>
    </w:p>
    <w:p w14:paraId="7FEDADB2"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r w:rsidRPr="00C0292D">
        <w:rPr>
          <w:rFonts w:cs="Arial Unicode MS"/>
        </w:rPr>
        <w:t>P</w:t>
      </w:r>
      <w:r w:rsidR="009856C5" w:rsidRPr="00C0292D">
        <w:rPr>
          <w:rFonts w:cs="Arial Unicode MS"/>
        </w:rPr>
        <w:t xml:space="preserve">romeylocytic </w:t>
      </w:r>
      <w:r w:rsidRPr="00C0292D">
        <w:rPr>
          <w:rFonts w:cs="Arial Unicode MS"/>
        </w:rPr>
        <w:t>L</w:t>
      </w:r>
      <w:r w:rsidR="009856C5" w:rsidRPr="00C0292D">
        <w:rPr>
          <w:rFonts w:cs="Arial Unicode MS"/>
        </w:rPr>
        <w:t>eumkemia</w:t>
      </w:r>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 xml:space="preserve">followed by </w:t>
      </w:r>
      <w:r w:rsidR="00793DFC" w:rsidRPr="00C0292D">
        <w:rPr>
          <w:rFonts w:cs="Arial Unicode MS"/>
        </w:rPr>
        <w:lastRenderedPageBreak/>
        <w:t>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tradename of Trisenox. In the clinical trial for Trisenox, it was reported that 77% of the 582 patients treated were alive after 3 years, compared with just 50% for non-arsenic treatment. </w:t>
      </w:r>
      <w:r w:rsidR="002126BF" w:rsidRPr="00C0292D">
        <w:rPr>
          <w:rFonts w:cs="Arial Unicode MS"/>
        </w:rPr>
        <w:t xml:space="preserve">More recently, Ziopharm oncology has developed Darinaparsin, an oxidation state III organoarsenical bound to glutathione for the treatment of APL. </w:t>
      </w:r>
    </w:p>
    <w:p w14:paraId="5C2D8EDB" w14:textId="77777777" w:rsidR="002126BF" w:rsidRPr="00C0292D" w:rsidRDefault="002126BF" w:rsidP="00C0292D">
      <w:pPr>
        <w:pStyle w:val="McGillBodyText"/>
        <w:ind w:firstLine="720"/>
        <w:jc w:val="both"/>
        <w:rPr>
          <w:rFonts w:cs="Arial Unicode MS"/>
        </w:rPr>
      </w:pPr>
    </w:p>
    <w:p w14:paraId="5ACE57E0"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F4C6AE9">
          <v:shape id="_x0000_i1028" type="#_x0000_t75" style="width:337.6pt;height:150.8pt" o:ole="">
            <v:imagedata r:id="rId17" o:title=""/>
          </v:shape>
          <o:OLEObject Type="Embed" ProgID="ChemDraw.Document.6.0" ShapeID="_x0000_i1028" DrawAspect="Content" ObjectID="_1477408299" r:id="rId18"/>
        </w:object>
      </w:r>
    </w:p>
    <w:p w14:paraId="390E10EE" w14:textId="77777777" w:rsidR="002126BF" w:rsidRPr="00C0292D" w:rsidRDefault="00BC0002" w:rsidP="00C0292D">
      <w:pPr>
        <w:pStyle w:val="McGillFigureCaption"/>
        <w:jc w:val="center"/>
        <w:rPr>
          <w:rStyle w:val="McGillBoldMcGillSVisualEmphasis"/>
          <w:rFonts w:cs="Arial Unicode MS"/>
        </w:rPr>
      </w:pPr>
      <w:bookmarkStart w:id="25" w:name="_Toc403662557"/>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411121">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Structure of Darinparsin</w:t>
      </w:r>
      <w:bookmarkEnd w:id="25"/>
    </w:p>
    <w:p w14:paraId="6BAC4B28"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Darinparsin in solution. </w:t>
      </w:r>
      <w:r w:rsidR="00203D33" w:rsidRPr="00C0292D">
        <w:rPr>
          <w:rFonts w:cs="Arial Unicode MS"/>
        </w:rPr>
        <w:t>In addition there are two methyls bound to the arsenic already, preventing it from forming more than 1 bond to thiols</w:t>
      </w:r>
      <w:r w:rsidR="006F5244" w:rsidRPr="00C0292D">
        <w:rPr>
          <w:rFonts w:cs="Arial Unicode MS"/>
        </w:rPr>
        <w:t xml:space="preserve"> in the </w:t>
      </w:r>
      <w:proofErr w:type="gramStart"/>
      <w:r w:rsidR="006F5244" w:rsidRPr="00C0292D">
        <w:rPr>
          <w:rFonts w:cs="Arial Unicode MS"/>
        </w:rPr>
        <w:t>As(</w:t>
      </w:r>
      <w:proofErr w:type="gramEnd"/>
      <w:r w:rsidR="006F5244" w:rsidRPr="00C0292D">
        <w:rPr>
          <w:rFonts w:cs="Arial Unicode MS"/>
        </w:rPr>
        <w:t>III) ground state</w:t>
      </w:r>
      <w:r w:rsidR="00203D33" w:rsidRPr="00C0292D">
        <w:rPr>
          <w:rFonts w:cs="Arial Unicode MS"/>
        </w:rPr>
        <w:t xml:space="preserve">. </w:t>
      </w:r>
      <w:r w:rsidR="00621A89" w:rsidRPr="00C0292D">
        <w:rPr>
          <w:rFonts w:cs="Arial Unicode MS"/>
        </w:rPr>
        <w:t xml:space="preserve"> </w:t>
      </w:r>
    </w:p>
    <w:p w14:paraId="4BCC2F6C" w14:textId="35534804" w:rsidR="009856C5" w:rsidRPr="00C0292D" w:rsidRDefault="009856C5" w:rsidP="00C0292D">
      <w:pPr>
        <w:pStyle w:val="McGillBodyText"/>
        <w:ind w:firstLine="720"/>
        <w:jc w:val="both"/>
        <w:rPr>
          <w:rFonts w:cs="Arial Unicode MS"/>
        </w:rPr>
      </w:pPr>
      <w:r w:rsidRPr="00C0292D">
        <w:rPr>
          <w:rFonts w:cs="Arial Unicode MS"/>
        </w:rPr>
        <w:lastRenderedPageBreak/>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oncoprotein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Promyelocytic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3" w:tooltip="Zhang, 2010 #220" w:history="1">
        <w:r w:rsidR="001950DE" w:rsidRPr="00C0292D">
          <w:rPr>
            <w:rFonts w:cs="Arial Unicode MS"/>
          </w:rPr>
          <w:fldChar w:fldCharType="begin">
            <w:fldData xml:space="preserve">PEVuZE5vdGU+PENpdGU+PEF1dGhvcj5aaGFuZzwvQXV0aG9yPjxZZWFyPjIwMTA8L1llYXI+PFJl
Y051bT4yMjA8L1JlY051bT48RGlzcGxheVRleHQ+PHN0eWxlIGZhY2U9InN1cGVyc2NyaXB0Ij4x
Mzwvc3R5bGU+PC9EaXNwbGF5VGV4dD48cmVjb3JkPjxyZWMtbnVtYmVyPjIyMDwvcmVjLW51bWJl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1950DE">
          <w:rPr>
            <w:rFonts w:cs="Arial Unicode MS"/>
          </w:rPr>
          <w:instrText xml:space="preserve"> ADDIN EN.CITE </w:instrText>
        </w:r>
        <w:r w:rsidR="001950DE">
          <w:rPr>
            <w:rFonts w:cs="Arial Unicode MS"/>
          </w:rPr>
          <w:fldChar w:fldCharType="begin">
            <w:fldData xml:space="preserve">PEVuZE5vdGU+PENpdGU+PEF1dGhvcj5aaGFuZzwvQXV0aG9yPjxZZWFyPjIwMTA8L1llYXI+PFJl
Y051bT4yMjA8L1JlY051bT48RGlzcGxheVRleHQ+PHN0eWxlIGZhY2U9InN1cGVyc2NyaXB0Ij4x
Mzwvc3R5bGU+PC9EaXNwbGF5VGV4dD48cmVjb3JkPjxyZWMtbnVtYmVyPjIyMDwvcmVjLW51bWJl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1950DE">
          <w:rPr>
            <w:rFonts w:cs="Arial Unicode MS"/>
          </w:rPr>
          <w:instrText xml:space="preserve"> ADDIN EN.CITE.DATA </w:instrText>
        </w:r>
        <w:r w:rsidR="001950DE">
          <w:rPr>
            <w:rFonts w:cs="Arial Unicode MS"/>
          </w:rPr>
        </w:r>
        <w:r w:rsidR="001950DE">
          <w:rPr>
            <w:rFonts w:cs="Arial Unicode MS"/>
          </w:rPr>
          <w:fldChar w:fldCharType="end"/>
        </w:r>
        <w:r w:rsidR="001950DE" w:rsidRPr="00C0292D">
          <w:rPr>
            <w:rFonts w:cs="Arial Unicode MS"/>
          </w:rPr>
          <w:fldChar w:fldCharType="separate"/>
        </w:r>
        <w:r w:rsidR="001950DE" w:rsidRPr="00C0292D">
          <w:rPr>
            <w:rFonts w:cs="Arial Unicode MS"/>
            <w:noProof/>
            <w:vertAlign w:val="superscript"/>
          </w:rPr>
          <w:t>13</w:t>
        </w:r>
        <w:r w:rsidR="001950DE"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 xml:space="preserve">the two zinc fingers in PML by replacing the zinc in the zinc finger. They showed using </w:t>
      </w:r>
      <w:commentRangeStart w:id="26"/>
      <w:r w:rsidRPr="00C0292D">
        <w:rPr>
          <w:rFonts w:cs="Arial Unicode MS"/>
        </w:rPr>
        <w:t>EXAFS</w:t>
      </w:r>
      <w:commentRangeEnd w:id="26"/>
      <w:r w:rsidR="0021009A">
        <w:rPr>
          <w:rStyle w:val="CommentReference"/>
          <w:rFonts w:ascii="Calibri" w:eastAsia="宋体" w:hAnsi="Calibri"/>
        </w:rPr>
        <w:commentReference w:id="26"/>
      </w:r>
      <w:r w:rsidRPr="00C0292D">
        <w:rPr>
          <w:rFonts w:cs="Arial Unicode MS"/>
        </w:rPr>
        <w:t xml:space="preserve"> that arsenic (III) can interact directly with the sulfurs on the cysteine in the zinc finger. </w:t>
      </w:r>
    </w:p>
    <w:p w14:paraId="73441FAB" w14:textId="77777777" w:rsidR="009856C5" w:rsidRPr="00C0292D" w:rsidRDefault="006E3528" w:rsidP="00C0292D">
      <w:pPr>
        <w:pStyle w:val="McGillBodyText"/>
        <w:jc w:val="both"/>
        <w:rPr>
          <w:rFonts w:cs="Arial Unicode MS"/>
        </w:rPr>
      </w:pPr>
      <w:r w:rsidRPr="00C0292D">
        <w:rPr>
          <w:rFonts w:cs="Arial Unicode MS"/>
          <w:noProof/>
          <w:lang w:val="en-US" w:eastAsia="zh-CN"/>
        </w:rPr>
        <w:drawing>
          <wp:inline distT="0" distB="0" distL="0" distR="0" wp14:anchorId="41AE41D7" wp14:editId="55209CBC">
            <wp:extent cx="4813300" cy="25622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3300" cy="2562225"/>
                    </a:xfrm>
                    <a:prstGeom prst="rect">
                      <a:avLst/>
                    </a:prstGeom>
                    <a:noFill/>
                    <a:ln>
                      <a:noFill/>
                    </a:ln>
                  </pic:spPr>
                </pic:pic>
              </a:graphicData>
            </a:graphic>
          </wp:inline>
        </w:drawing>
      </w:r>
    </w:p>
    <w:p w14:paraId="177FD05F" w14:textId="61CF5AF3" w:rsidR="009856C5" w:rsidRPr="00C0292D" w:rsidRDefault="00BC0002" w:rsidP="001C7986">
      <w:pPr>
        <w:pStyle w:val="McGillFigureCaption"/>
        <w:jc w:val="center"/>
        <w:rPr>
          <w:rFonts w:cs="Arial Unicode MS"/>
          <w:b/>
        </w:rPr>
      </w:pPr>
      <w:bookmarkStart w:id="27" w:name="_Toc403662558"/>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6</w:t>
      </w:r>
      <w:r w:rsidRPr="00C0292D">
        <w:rPr>
          <w:rFonts w:cs="Arial Unicode MS"/>
          <w:b/>
        </w:rPr>
        <w:fldChar w:fldCharType="end"/>
      </w:r>
      <w:r w:rsidRPr="00C0292D">
        <w:rPr>
          <w:rFonts w:cs="Arial Unicode MS"/>
          <w:b/>
        </w:rPr>
        <w:t xml:space="preserve">: </w:t>
      </w:r>
      <w:r w:rsidR="00792B18">
        <w:rPr>
          <w:rFonts w:cs="Arial Unicode MS"/>
          <w:b/>
        </w:rPr>
        <w:t>Binding of zinc and arsenic to the PML-R-ZF1 and PML-</w:t>
      </w:r>
      <w:commentRangeStart w:id="28"/>
      <w:r w:rsidR="00792B18">
        <w:rPr>
          <w:rFonts w:cs="Arial Unicode MS"/>
          <w:b/>
        </w:rPr>
        <w:t>R</w:t>
      </w:r>
      <w:commentRangeEnd w:id="28"/>
      <w:r w:rsidR="0021009A">
        <w:rPr>
          <w:rStyle w:val="CommentReference"/>
          <w:rFonts w:ascii="Calibri" w:eastAsia="宋体" w:hAnsi="Calibri"/>
        </w:rPr>
        <w:commentReference w:id="28"/>
      </w:r>
      <w:r w:rsidR="00792B18">
        <w:rPr>
          <w:rFonts w:cs="Arial Unicode MS"/>
          <w:b/>
        </w:rPr>
        <w:t xml:space="preserve">-ZF2 </w:t>
      </w:r>
      <w:r w:rsidR="008955E0" w:rsidRPr="00C0292D">
        <w:rPr>
          <w:rFonts w:cs="Arial Unicode MS"/>
          <w:b/>
        </w:rPr>
        <w:t xml:space="preserve">Purple: interaction of zinc Orange: Predicted </w:t>
      </w:r>
      <w:r w:rsidR="00792B18">
        <w:rPr>
          <w:rFonts w:cs="Arial Unicode MS"/>
          <w:b/>
        </w:rPr>
        <w:t>interaction of arsenic</w:t>
      </w:r>
      <w:r w:rsidR="001C7986">
        <w:rPr>
          <w:rFonts w:cs="Arial Unicode MS"/>
          <w:b/>
        </w:rPr>
        <w:t xml:space="preserve"> (</w:t>
      </w:r>
      <w:r w:rsidR="0021009A">
        <w:rPr>
          <w:rFonts w:cs="Arial Unicode MS"/>
          <w:b/>
        </w:rPr>
        <w:t>Diagram from Reference</w:t>
      </w:r>
      <w:hyperlink w:anchor="_ENREF_1_13" w:tooltip="Zhang, 2010 #220" w:history="1">
        <w:r w:rsidR="001950DE" w:rsidRPr="00C0292D">
          <w:rPr>
            <w:rFonts w:cs="Arial Unicode MS"/>
            <w:b/>
          </w:rPr>
          <w:fldChar w:fldCharType="begin">
            <w:fldData xml:space="preserve">PEVuZE5vdGU+PENpdGU+PEF1dGhvcj5aaGFuZzwvQXV0aG9yPjxZZWFyPjIwMTA8L1llYXI+PFJl
Y051bT4yMjA8L1JlY051bT48RGlzcGxheVRleHQ+PHN0eWxlIGZhY2U9InN1cGVyc2NyaXB0Ij4x
Mzwvc3R5bGU+PC9EaXNwbGF5VGV4dD48cmVjb3JkPjxyZWMtbnVtYmVyPjIyMDwvcmVjLW51bWJl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1950DE">
          <w:rPr>
            <w:rFonts w:cs="Arial Unicode MS"/>
            <w:b/>
          </w:rPr>
          <w:instrText xml:space="preserve"> ADDIN EN.CITE </w:instrText>
        </w:r>
        <w:r w:rsidR="001950DE">
          <w:rPr>
            <w:rFonts w:cs="Arial Unicode MS"/>
            <w:b/>
          </w:rPr>
          <w:fldChar w:fldCharType="begin">
            <w:fldData xml:space="preserve">PEVuZE5vdGU+PENpdGU+PEF1dGhvcj5aaGFuZzwvQXV0aG9yPjxZZWFyPjIwMTA8L1llYXI+PFJl
Y051bT4yMjA8L1JlY051bT48RGlzcGxheVRleHQ+PHN0eWxlIGZhY2U9InN1cGVyc2NyaXB0Ij4x
Mzwvc3R5bGU+PC9EaXNwbGF5VGV4dD48cmVjb3JkPjxyZWMtbnVtYmVyPjIyMDwvcmVjLW51bWJl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1950DE">
          <w:rPr>
            <w:rFonts w:cs="Arial Unicode MS"/>
            <w:b/>
          </w:rPr>
          <w:instrText xml:space="preserve"> ADDIN EN.CITE.DATA </w:instrText>
        </w:r>
        <w:r w:rsidR="001950DE">
          <w:rPr>
            <w:rFonts w:cs="Arial Unicode MS"/>
            <w:b/>
          </w:rPr>
        </w:r>
        <w:r w:rsidR="001950DE">
          <w:rPr>
            <w:rFonts w:cs="Arial Unicode MS"/>
            <w:b/>
          </w:rPr>
          <w:fldChar w:fldCharType="end"/>
        </w:r>
        <w:r w:rsidR="001950DE" w:rsidRPr="00C0292D">
          <w:rPr>
            <w:rFonts w:cs="Arial Unicode MS"/>
            <w:b/>
          </w:rPr>
          <w:fldChar w:fldCharType="separate"/>
        </w:r>
        <w:r w:rsidR="001950DE" w:rsidRPr="00C0292D">
          <w:rPr>
            <w:rFonts w:cs="Arial Unicode MS"/>
            <w:b/>
            <w:noProof/>
            <w:vertAlign w:val="superscript"/>
          </w:rPr>
          <w:t>13</w:t>
        </w:r>
        <w:r w:rsidR="001950DE" w:rsidRPr="00C0292D">
          <w:rPr>
            <w:rFonts w:cs="Arial Unicode MS"/>
            <w:b/>
          </w:rPr>
          <w:fldChar w:fldCharType="end"/>
        </w:r>
      </w:hyperlink>
      <w:r w:rsidR="001C7986">
        <w:rPr>
          <w:rFonts w:cs="Arial Unicode MS"/>
          <w:b/>
        </w:rPr>
        <w:t>)</w:t>
      </w:r>
      <w:bookmarkEnd w:id="27"/>
    </w:p>
    <w:p w14:paraId="1D6979B2"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commentRangeStart w:id="29"/>
      <w:r w:rsidRPr="00C0292D">
        <w:rPr>
          <w:rFonts w:cs="Arial Unicode MS"/>
        </w:rPr>
        <w:t>SUMOlyation</w:t>
      </w:r>
      <w:commentRangeEnd w:id="29"/>
      <w:r w:rsidR="0021009A">
        <w:rPr>
          <w:rStyle w:val="CommentReference"/>
          <w:rFonts w:ascii="Calibri" w:eastAsia="宋体" w:hAnsi="Calibri"/>
        </w:rPr>
        <w:commentReference w:id="29"/>
      </w:r>
      <w:r w:rsidRPr="00C0292D">
        <w:rPr>
          <w:rFonts w:cs="Arial Unicode MS"/>
        </w:rPr>
        <w:t xml:space="preserve"> and eventual cell death. The exact mechanism in which the arsenic displaces the zinc is relatively unknown and not much additional work </w:t>
      </w:r>
      <w:r w:rsidRPr="00C0292D">
        <w:rPr>
          <w:rFonts w:cs="Arial Unicode MS"/>
        </w:rPr>
        <w:lastRenderedPageBreak/>
        <w:t>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dimethylated arsenic species such as Darinaparsin as the methyl groups take space in arsenic’s co-ordination sphere. </w:t>
      </w:r>
    </w:p>
    <w:p w14:paraId="726E6971" w14:textId="1669504A" w:rsidR="00EA7B2E" w:rsidRPr="00C0292D" w:rsidRDefault="00935ABA" w:rsidP="00C0292D">
      <w:pPr>
        <w:pStyle w:val="McGillBodyText"/>
        <w:ind w:firstLine="720"/>
        <w:jc w:val="both"/>
        <w:rPr>
          <w:rFonts w:cs="Arial Unicode MS"/>
        </w:rPr>
      </w:pPr>
      <w:r w:rsidRPr="00C0292D">
        <w:rPr>
          <w:rFonts w:cs="Arial Unicode MS"/>
        </w:rPr>
        <w:t xml:space="preserve">Another proposal for </w:t>
      </w:r>
      <w:commentRangeStart w:id="30"/>
      <w:r w:rsidRPr="00C0292D">
        <w:rPr>
          <w:rFonts w:cs="Arial Unicode MS"/>
        </w:rPr>
        <w:t>the mechanism of arseni</w:t>
      </w:r>
      <w:commentRangeEnd w:id="30"/>
      <w:r w:rsidR="0021009A">
        <w:rPr>
          <w:rStyle w:val="CommentReference"/>
          <w:rFonts w:ascii="Calibri" w:eastAsia="宋体" w:hAnsi="Calibri"/>
        </w:rPr>
        <w:commentReference w:id="30"/>
      </w:r>
      <w:r w:rsidRPr="00C0292D">
        <w:rPr>
          <w:rFonts w:cs="Arial Unicode MS"/>
        </w:rPr>
        <w:t>c</w:t>
      </w:r>
      <w:hyperlink w:anchor="_ENREF_1_14" w:tooltip="Lallemand-Breitenbach, 2012 #16" w:history="1">
        <w:r w:rsidR="001950DE" w:rsidRPr="00C0292D">
          <w:rPr>
            <w:rFonts w:cs="Arial Unicode MS"/>
          </w:rPr>
          <w:fldChar w:fldCharType="begin"/>
        </w:r>
        <w:r w:rsidR="001950DE">
          <w:rPr>
            <w:rFonts w:cs="Arial Unicode MS"/>
          </w:rPr>
          <w:instrText xml:space="preserve"> ADDIN EN.CITE &lt;EndNote&gt;&lt;Cite&gt;&lt;Author&gt;Lallemand-Breitenbach&lt;/Author&gt;&lt;Year&gt;2012&lt;/Year&gt;&lt;RecNum&gt;16&lt;/RecNum&gt;&lt;DisplayText&gt;&lt;style face="superscript"&gt;14&lt;/style&gt;&lt;/DisplayText&gt;&lt;record&gt;&lt;rec-number&gt;16&lt;/rec-number&gt;&lt;foreign-keys&gt;&lt;key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14</w:t>
        </w:r>
        <w:r w:rsidR="001950DE" w:rsidRPr="00C0292D">
          <w:rPr>
            <w:rFonts w:cs="Arial Unicode MS"/>
          </w:rPr>
          <w:fldChar w:fldCharType="end"/>
        </w:r>
      </w:hyperlink>
      <w:r w:rsidR="00BF1034" w:rsidRPr="00C0292D">
        <w:rPr>
          <w:rFonts w:cs="Arial Unicode MS"/>
        </w:rPr>
        <w:t xml:space="preserve"> has been proposed by </w:t>
      </w:r>
      <w:commentRangeStart w:id="31"/>
      <w:r w:rsidRPr="00C0292D">
        <w:rPr>
          <w:rFonts w:cs="Arial Unicode MS"/>
        </w:rPr>
        <w:t>involves</w:t>
      </w:r>
      <w:commentRangeEnd w:id="31"/>
      <w:r w:rsidR="0021009A">
        <w:rPr>
          <w:rStyle w:val="CommentReference"/>
          <w:rFonts w:ascii="Calibri" w:eastAsia="宋体" w:hAnsi="Calibri"/>
        </w:rPr>
        <w:commentReference w:id="31"/>
      </w:r>
      <w:r w:rsidRPr="00C0292D">
        <w:rPr>
          <w:rFonts w:cs="Arial Unicode MS"/>
        </w:rPr>
        <w:t xml:space="preserve"> th</w:t>
      </w:r>
      <w:r w:rsidR="00DB2163" w:rsidRPr="00C0292D">
        <w:rPr>
          <w:rFonts w:cs="Arial Unicode MS"/>
        </w:rPr>
        <w:t xml:space="preserve">e ability of arsenic to bind to thiols on PML proteins. Once bound, arsenic would form intermolecular disulfide bridges that result in the multimerization of PML into a mesh. </w:t>
      </w:r>
      <w:r w:rsidR="00AD50EE" w:rsidRPr="00C0292D">
        <w:rPr>
          <w:rFonts w:cs="Arial Unicode MS"/>
        </w:rPr>
        <w:t xml:space="preserve">It is unclear if arsenic has specificity for the thiols in PML. </w:t>
      </w:r>
    </w:p>
    <w:p w14:paraId="10D014B5" w14:textId="77777777" w:rsidR="00572CC5" w:rsidRPr="00C0292D" w:rsidRDefault="00572CC5" w:rsidP="00C0292D">
      <w:pPr>
        <w:pStyle w:val="McGillBodyText"/>
        <w:ind w:firstLine="720"/>
        <w:jc w:val="both"/>
        <w:rPr>
          <w:rFonts w:cs="Arial Unicode MS"/>
        </w:rPr>
      </w:pPr>
    </w:p>
    <w:p w14:paraId="19B71296" w14:textId="77777777" w:rsidR="00EA7B2E" w:rsidRPr="00C0292D" w:rsidRDefault="005970EE" w:rsidP="00C0292D">
      <w:pPr>
        <w:pStyle w:val="McGillFirstLevelSubheading"/>
        <w:rPr>
          <w:rFonts w:cs="Arial Unicode MS"/>
        </w:rPr>
      </w:pPr>
      <w:bookmarkStart w:id="32" w:name="_Toc364069063"/>
      <w:bookmarkStart w:id="33" w:name="_Toc403662346"/>
      <w:r w:rsidRPr="00C0292D">
        <w:rPr>
          <w:rFonts w:cs="Arial Unicode MS"/>
        </w:rPr>
        <w:t>1.2 Chemistry of Arsenic compounds</w:t>
      </w:r>
      <w:bookmarkEnd w:id="32"/>
      <w:bookmarkEnd w:id="33"/>
    </w:p>
    <w:p w14:paraId="1F50CC20" w14:textId="77777777" w:rsidR="00EA7B2E" w:rsidRPr="00C0292D" w:rsidRDefault="00B661B4" w:rsidP="00C0292D">
      <w:pPr>
        <w:pStyle w:val="McGillBodyText"/>
        <w:ind w:firstLine="720"/>
        <w:jc w:val="both"/>
        <w:rPr>
          <w:rFonts w:cs="Arial Unicode MS"/>
        </w:rPr>
      </w:pPr>
      <w:commentRangeStart w:id="34"/>
      <w:r w:rsidRPr="00C0292D">
        <w:rPr>
          <w:rFonts w:cs="Arial Unicode MS"/>
        </w:rPr>
        <w:t>The</w:t>
      </w:r>
      <w:r w:rsidR="00DF395A" w:rsidRPr="00C0292D">
        <w:rPr>
          <w:rFonts w:cs="Arial Unicode MS"/>
        </w:rPr>
        <w:t xml:space="preserve"> previous section </w:t>
      </w:r>
      <w:r w:rsidR="00EA7B2E" w:rsidRPr="00C0292D">
        <w:rPr>
          <w:rFonts w:cs="Arial Unicode MS"/>
        </w:rPr>
        <w:t>focused on the biological interactions of arsenic</w:t>
      </w:r>
      <w:r w:rsidRPr="00C0292D">
        <w:rPr>
          <w:rFonts w:cs="Arial Unicode MS"/>
        </w:rPr>
        <w:t xml:space="preserve"> with key</w:t>
      </w:r>
      <w:r w:rsidR="00EA7B2E" w:rsidRPr="00C0292D">
        <w:rPr>
          <w:rFonts w:cs="Arial Unicode MS"/>
        </w:rPr>
        <w:t xml:space="preserve"> one underlying theme</w:t>
      </w:r>
      <w:r w:rsidR="006331B0" w:rsidRPr="00C0292D">
        <w:rPr>
          <w:rFonts w:cs="Arial Unicode MS"/>
        </w:rPr>
        <w:t xml:space="preserve">: </w:t>
      </w:r>
      <w:r w:rsidR="002F7197" w:rsidRPr="00C0292D">
        <w:rPr>
          <w:rFonts w:cs="Arial Unicode MS"/>
        </w:rPr>
        <w:t>the binding of arsenic to t</w:t>
      </w:r>
      <w:r w:rsidR="00EA7B2E" w:rsidRPr="00C0292D">
        <w:rPr>
          <w:rFonts w:cs="Arial Unicode MS"/>
        </w:rPr>
        <w:t>hiols</w:t>
      </w:r>
      <w:r w:rsidR="002F7197" w:rsidRPr="00C0292D">
        <w:rPr>
          <w:rFonts w:cs="Arial Unicode MS"/>
        </w:rPr>
        <w:t xml:space="preserve"> is the key interaction involved in its mechanism of action</w:t>
      </w:r>
      <w:r w:rsidR="00EA7B2E" w:rsidRPr="00C0292D">
        <w:rPr>
          <w:rFonts w:cs="Arial Unicode MS"/>
        </w:rPr>
        <w:t xml:space="preserve">. </w:t>
      </w:r>
      <w:commentRangeEnd w:id="34"/>
      <w:r w:rsidR="0021009A">
        <w:rPr>
          <w:rStyle w:val="CommentReference"/>
          <w:rFonts w:ascii="Calibri" w:eastAsia="宋体" w:hAnsi="Calibri"/>
        </w:rPr>
        <w:commentReference w:id="34"/>
      </w:r>
      <w:r w:rsidR="00DB066B" w:rsidRPr="00C0292D">
        <w:rPr>
          <w:rFonts w:cs="Arial Unicode MS"/>
        </w:rPr>
        <w:t xml:space="preserve">This interaction has been profusely by biologists. </w:t>
      </w:r>
      <w:r w:rsidR="00CA3E50"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the approaches taken in chemistry to </w:t>
      </w:r>
      <w:commentRangeStart w:id="35"/>
      <w:r w:rsidR="001475F2" w:rsidRPr="00C0292D">
        <w:rPr>
          <w:rFonts w:cs="Arial Unicode MS"/>
        </w:rPr>
        <w:t xml:space="preserve">resolve the kinetics </w:t>
      </w:r>
      <w:commentRangeEnd w:id="35"/>
      <w:r w:rsidR="0021009A">
        <w:rPr>
          <w:rStyle w:val="CommentReference"/>
          <w:rFonts w:ascii="Calibri" w:eastAsia="宋体" w:hAnsi="Calibri"/>
        </w:rPr>
        <w:commentReference w:id="35"/>
      </w:r>
      <w:r w:rsidR="001475F2" w:rsidRPr="00C0292D">
        <w:rPr>
          <w:rFonts w:cs="Arial Unicode MS"/>
        </w:rPr>
        <w:t>and thermodynamics of the arsenic th</w:t>
      </w:r>
      <w:r w:rsidR="006F5244" w:rsidRPr="00C0292D">
        <w:rPr>
          <w:rFonts w:cs="Arial Unicode MS"/>
        </w:rPr>
        <w:t xml:space="preserve">iol </w:t>
      </w:r>
      <w:r w:rsidR="001475F2" w:rsidRPr="00C0292D">
        <w:rPr>
          <w:rFonts w:cs="Arial Unicode MS"/>
        </w:rPr>
        <w:t>interaction.</w:t>
      </w:r>
    </w:p>
    <w:p w14:paraId="79B3B3F9" w14:textId="77777777" w:rsidR="009856C5" w:rsidRPr="00C0292D" w:rsidRDefault="00B2331C" w:rsidP="00C0292D">
      <w:pPr>
        <w:pStyle w:val="McGillSecondLevelSubheading"/>
        <w:rPr>
          <w:rFonts w:cs="Arial Unicode MS"/>
        </w:rPr>
      </w:pPr>
      <w:bookmarkStart w:id="36" w:name="_Toc364069064"/>
      <w:bookmarkStart w:id="37" w:name="_Toc403662347"/>
      <w:r w:rsidRPr="00C0292D">
        <w:rPr>
          <w:rFonts w:cs="Arial Unicode MS"/>
        </w:rPr>
        <w:t xml:space="preserve">1.2.1 </w:t>
      </w:r>
      <w:r w:rsidR="009856C5" w:rsidRPr="00C0292D">
        <w:rPr>
          <w:rFonts w:cs="Arial Unicode MS"/>
        </w:rPr>
        <w:t>Redox of arsenic by GSH</w:t>
      </w:r>
      <w:bookmarkEnd w:id="36"/>
      <w:bookmarkEnd w:id="37"/>
    </w:p>
    <w:p w14:paraId="7E0C5B2D" w14:textId="1002F0EA"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5" w:tooltip="Cullen, 1984 #45" w:history="1">
        <w:r w:rsidR="001950DE" w:rsidRPr="00C0292D">
          <w:rPr>
            <w:rFonts w:cs="Arial Unicode MS"/>
          </w:rPr>
          <w:fldChar w:fldCharType="begin"/>
        </w:r>
        <w:r w:rsidR="001950DE">
          <w:rPr>
            <w:rFonts w:cs="Arial Unicode MS"/>
          </w:rPr>
          <w:instrText xml:space="preserve"> ADDIN EN.CITE &lt;EndNote&gt;&lt;Cite&gt;&lt;Author&gt;Cullen&lt;/Author&gt;&lt;Year&gt;1984&lt;/Year&gt;&lt;RecNum&gt;45&lt;/RecNum&gt;&lt;DisplayText&gt;&lt;style face="superscript"&gt;15&lt;/style&gt;&lt;/DisplayText&gt;&lt;record&gt;&lt;rec-number&gt;45&lt;/rec-number&gt;&lt;foreign-keys&gt;&lt;key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1950DE" w:rsidRPr="00C0292D">
          <w:rPr>
            <w:rFonts w:cs="Arial Unicode MS"/>
          </w:rPr>
          <w:fldChar w:fldCharType="separate"/>
        </w:r>
        <w:r w:rsidR="001950DE" w:rsidRPr="00C0292D">
          <w:rPr>
            <w:rFonts w:cs="Arial Unicode MS"/>
            <w:noProof/>
            <w:vertAlign w:val="superscript"/>
          </w:rPr>
          <w:t>15</w:t>
        </w:r>
        <w:r w:rsidR="001950DE" w:rsidRPr="00C0292D">
          <w:rPr>
            <w:rFonts w:cs="Arial Unicode MS"/>
          </w:rPr>
          <w:fldChar w:fldCharType="end"/>
        </w:r>
      </w:hyperlink>
      <w:r w:rsidRPr="00C0292D">
        <w:rPr>
          <w:rFonts w:cs="Arial Unicode MS"/>
        </w:rPr>
        <w:t xml:space="preserve"> </w:t>
      </w:r>
      <w:proofErr w:type="gramStart"/>
      <w:r w:rsidRPr="00C0292D">
        <w:rPr>
          <w:rFonts w:cs="Arial Unicode MS"/>
        </w:rPr>
        <w:t>first</w:t>
      </w:r>
      <w:proofErr w:type="gramEnd"/>
      <w:r w:rsidRPr="00C0292D">
        <w:rPr>
          <w:rFonts w:cs="Arial Unicode MS"/>
        </w:rPr>
        <w:t xml:space="preserve"> discovered the ability of </w:t>
      </w:r>
      <w:r w:rsidR="003654B6" w:rsidRPr="00C0292D">
        <w:rPr>
          <w:rFonts w:cs="Arial Unicode MS"/>
        </w:rPr>
        <w:t>thiols</w:t>
      </w:r>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B12DA23" w14:textId="77777777" w:rsidR="00614E4C" w:rsidRPr="00C0292D" w:rsidRDefault="00614E4C" w:rsidP="00C0292D">
      <w:pPr>
        <w:pStyle w:val="McGillBodyText"/>
        <w:jc w:val="both"/>
        <w:rPr>
          <w:rFonts w:cs="Arial Unicode MS"/>
        </w:rPr>
      </w:pPr>
    </w:p>
    <w:p w14:paraId="5D47563E" w14:textId="77777777" w:rsidR="00DF28EF" w:rsidRPr="00C0292D" w:rsidRDefault="006E03F5" w:rsidP="00C0292D">
      <w:pPr>
        <w:pStyle w:val="McGillBodyText"/>
        <w:rPr>
          <w:rFonts w:cs="Arial Unicode MS"/>
        </w:rPr>
      </w:pPr>
      <w:r w:rsidRPr="00C0292D">
        <w:rPr>
          <w:rFonts w:cs="Arial Unicode MS"/>
        </w:rPr>
        <w:object w:dxaOrig="9005" w:dyaOrig="3218" w14:anchorId="5F29CB03">
          <v:shape id="_x0000_i1029" type="#_x0000_t75" style="width:442.85pt;height:158.25pt" o:ole="">
            <v:imagedata r:id="rId20" o:title=""/>
          </v:shape>
          <o:OLEObject Type="Embed" ProgID="ChemDraw.Document.6.0" ShapeID="_x0000_i1029" DrawAspect="Content" ObjectID="_1477408300" r:id="rId21"/>
        </w:object>
      </w:r>
    </w:p>
    <w:p w14:paraId="14C46716" w14:textId="77777777" w:rsidR="00F748F9" w:rsidRPr="00C0292D" w:rsidRDefault="00AA69F1" w:rsidP="00C0292D">
      <w:pPr>
        <w:pStyle w:val="McGillFigureCaption"/>
        <w:jc w:val="center"/>
        <w:rPr>
          <w:rFonts w:cs="Arial Unicode MS"/>
        </w:rPr>
      </w:pPr>
      <w:bookmarkStart w:id="38" w:name="_Toc40366255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7</w:t>
      </w:r>
      <w:r w:rsidRPr="00C0292D">
        <w:rPr>
          <w:rFonts w:cs="Arial Unicode MS"/>
          <w:b/>
        </w:rPr>
        <w:fldChar w:fldCharType="end"/>
      </w:r>
      <w:r w:rsidRPr="00C0292D">
        <w:rPr>
          <w:rFonts w:cs="Arial Unicode MS"/>
          <w:b/>
        </w:rPr>
        <w:t>: Reduction of dimethylarsinic acid and monomethylarsinic acid by thiols.</w:t>
      </w:r>
      <w:bookmarkEnd w:id="38"/>
    </w:p>
    <w:p w14:paraId="4DB3734F"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thiols such as GSH, Cys</w:t>
      </w:r>
      <w:r w:rsidR="00E67B36" w:rsidRPr="00C0292D">
        <w:rPr>
          <w:rFonts w:cs="Arial Unicode MS"/>
        </w:rPr>
        <w:t xml:space="preserve"> and</w:t>
      </w:r>
      <w:r w:rsidRPr="00C0292D">
        <w:rPr>
          <w:rFonts w:cs="Arial Unicode MS"/>
        </w:rPr>
        <w:t xml:space="preserve"> </w:t>
      </w:r>
      <w:r w:rsidR="00D17971" w:rsidRPr="00C0292D">
        <w:rPr>
          <w:rFonts w:cs="Arial Unicode MS"/>
        </w:rPr>
        <w:t>mercaptoethanol which</w:t>
      </w:r>
      <w:r w:rsidR="00E67B36" w:rsidRPr="00C0292D">
        <w:rPr>
          <w:rFonts w:cs="Arial Unicode MS"/>
        </w:rPr>
        <w:t xml:space="preserve"> had a range of p</w:t>
      </w:r>
      <w:r w:rsidR="006F5244" w:rsidRPr="00C0292D">
        <w:rPr>
          <w:rFonts w:cs="Arial Unicode MS"/>
        </w:rPr>
        <w:t>K</w:t>
      </w:r>
      <w:r w:rsidR="00E67B36" w:rsidRPr="00C0292D">
        <w:rPr>
          <w:rFonts w:cs="Arial Unicode MS"/>
        </w:rPr>
        <w:t>as. They concluded that the thiols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pKa of the thiol. </w:t>
      </w:r>
    </w:p>
    <w:p w14:paraId="785B8001" w14:textId="60D57F6B" w:rsidR="00974211" w:rsidRPr="00C0292D" w:rsidRDefault="00974211" w:rsidP="00C0292D">
      <w:pPr>
        <w:pStyle w:val="McGillBodyText"/>
        <w:ind w:firstLine="720"/>
        <w:jc w:val="both"/>
        <w:rPr>
          <w:rFonts w:cs="Arial Unicode MS"/>
        </w:rPr>
      </w:pPr>
      <w:r w:rsidRPr="00C0292D">
        <w:rPr>
          <w:rFonts w:cs="Arial Unicode MS"/>
        </w:rPr>
        <w:t>Delnomdedieu et al</w:t>
      </w:r>
      <w:hyperlink w:anchor="_ENREF_1_16" w:tooltip="Delnomdedieu, 1994 #42" w:history="1">
        <w:r w:rsidR="001950DE" w:rsidRPr="00C0292D">
          <w:rPr>
            <w:rFonts w:cs="Arial Unicode MS"/>
          </w:rPr>
          <w:fldChar w:fldCharType="begin"/>
        </w:r>
        <w:r w:rsidR="001950DE">
          <w:rPr>
            <w:rFonts w:cs="Arial Unicode MS"/>
          </w:rPr>
          <w:instrText xml:space="preserve"> ADDIN EN.CITE &lt;EndNote&gt;&lt;Cite&gt;&lt;Author&gt;Delnomdedieu&lt;/Author&gt;&lt;Year&gt;1994&lt;/Year&gt;&lt;RecNum&gt;42&lt;/RecNum&gt;&lt;DisplayText&gt;&lt;style face="superscript"&gt;16&lt;/style&gt;&lt;/DisplayText&gt;&lt;record&gt;&lt;rec-number&gt;42&lt;/rec-number&gt;&lt;foreign-keys&gt;&lt;key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1950DE" w:rsidRPr="00C0292D">
          <w:rPr>
            <w:rFonts w:cs="Arial Unicode MS"/>
          </w:rPr>
          <w:fldChar w:fldCharType="separate"/>
        </w:r>
        <w:r w:rsidR="001950DE" w:rsidRPr="00C0292D">
          <w:rPr>
            <w:rFonts w:cs="Arial Unicode MS"/>
            <w:noProof/>
            <w:vertAlign w:val="superscript"/>
          </w:rPr>
          <w:t>16</w:t>
        </w:r>
        <w:r w:rsidR="001950DE" w:rsidRPr="00C0292D">
          <w:rPr>
            <w:rFonts w:cs="Arial Unicode MS"/>
          </w:rPr>
          <w:fldChar w:fldCharType="end"/>
        </w:r>
      </w:hyperlink>
      <w:r w:rsidRPr="00C0292D">
        <w:rPr>
          <w:rFonts w:cs="Arial Unicode MS"/>
        </w:rPr>
        <w:t xml:space="preserve"> built upon this work using modern NMR spectroscopy. They also noticed at as the pH increased, there is the possibility of the formation of free Me2As</w:t>
      </w:r>
      <w:r w:rsidRPr="00C0292D">
        <w:rPr>
          <w:rFonts w:cs="Arial Unicode MS"/>
          <w:vertAlign w:val="superscript"/>
        </w:rPr>
        <w:t>+</w:t>
      </w:r>
      <w:r w:rsidRPr="00C0292D">
        <w:rPr>
          <w:rFonts w:cs="Arial Unicode MS"/>
        </w:rPr>
        <w:t>. This is because even though there was no direct peak for that of free Me2As</w:t>
      </w:r>
      <w:r w:rsidRPr="00C0292D">
        <w:rPr>
          <w:rFonts w:cs="Arial Unicode MS"/>
          <w:vertAlign w:val="superscript"/>
        </w:rPr>
        <w:t xml:space="preserve">+, </w:t>
      </w:r>
      <w:r w:rsidRPr="00C0292D">
        <w:rPr>
          <w:rFonts w:cs="Arial Unicode MS"/>
        </w:rPr>
        <w:t>the noticed the chemical shift of the methyl peaks would shift slightly as the pH was increased. They proposed change in the chemical shift was caused by the involvement of an increased amount of Me2As</w:t>
      </w:r>
      <w:r w:rsidRPr="00C0292D">
        <w:rPr>
          <w:rFonts w:cs="Arial Unicode MS"/>
          <w:vertAlign w:val="superscript"/>
        </w:rPr>
        <w:t>+</w:t>
      </w:r>
      <w:r w:rsidRPr="00C0292D">
        <w:rPr>
          <w:rFonts w:cs="Arial Unicode MS"/>
        </w:rPr>
        <w:t xml:space="preserve"> as solution was basified. Based on this they proposed that the reduction occurred before binding to the thiol. They also noted changes in the spectrum at high pH; the two diastereoteopic </w:t>
      </w:r>
      <w:r w:rsidRPr="00C0292D">
        <w:rPr>
          <w:rFonts w:cs="Arial Unicode MS"/>
        </w:rPr>
        <w:lastRenderedPageBreak/>
        <w:t>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694A8C30" w14:textId="6921F36E" w:rsidR="00736F2E" w:rsidRPr="00C0292D" w:rsidRDefault="00B11B07" w:rsidP="00C0292D">
      <w:pPr>
        <w:pStyle w:val="McGillBodyText"/>
        <w:jc w:val="both"/>
        <w:rPr>
          <w:rFonts w:cs="Arial Unicode MS"/>
        </w:rPr>
      </w:pPr>
      <w:r w:rsidRPr="00C0292D">
        <w:rPr>
          <w:rFonts w:cs="Arial Unicode MS"/>
        </w:rPr>
        <w:tab/>
        <w:t>Carter et al</w:t>
      </w:r>
      <w:hyperlink w:anchor="_ENREF_1_17" w:tooltip="Scott, 1993 #44" w:history="1">
        <w:r w:rsidR="001950DE" w:rsidRPr="00C0292D">
          <w:rPr>
            <w:rFonts w:cs="Arial Unicode MS"/>
          </w:rPr>
          <w:fldChar w:fldCharType="begin"/>
        </w:r>
        <w:r w:rsidR="001950DE">
          <w:rPr>
            <w:rFonts w:cs="Arial Unicode MS"/>
          </w:rPr>
          <w:instrText xml:space="preserve"> ADDIN EN.CITE &lt;EndNote&gt;&lt;Cite&gt;&lt;Author&gt;Scott&lt;/Author&gt;&lt;Year&gt;1993&lt;/Year&gt;&lt;RecNum&gt;44&lt;/RecNum&gt;&lt;DisplayText&gt;&lt;style face="superscript"&gt;17&lt;/style&gt;&lt;/DisplayText&gt;&lt;record&gt;&lt;rec-number&gt;44&lt;/rec-number&gt;&lt;foreign-keys&gt;&lt;key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1950DE" w:rsidRPr="00C0292D">
          <w:rPr>
            <w:rFonts w:cs="Arial Unicode MS"/>
          </w:rPr>
          <w:fldChar w:fldCharType="separate"/>
        </w:r>
        <w:r w:rsidR="001950DE" w:rsidRPr="00C0292D">
          <w:rPr>
            <w:rFonts w:cs="Arial Unicode MS"/>
            <w:noProof/>
            <w:vertAlign w:val="superscript"/>
          </w:rPr>
          <w:t>17</w:t>
        </w:r>
        <w:r w:rsidR="001950DE"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6BF107F1" w14:textId="77777777" w:rsidR="00736F2E" w:rsidRPr="00C0292D" w:rsidRDefault="00AE2E97" w:rsidP="00C0292D">
      <w:pPr>
        <w:pStyle w:val="McGillBodyText"/>
        <w:jc w:val="both"/>
        <w:rPr>
          <w:rFonts w:cs="Arial Unicode MS"/>
        </w:rPr>
      </w:pPr>
      <w:r w:rsidRPr="00C0292D">
        <w:rPr>
          <w:rFonts w:cs="Arial Unicode MS"/>
        </w:rPr>
        <w:tab/>
      </w:r>
      <w:r w:rsidRPr="00C0292D">
        <w:rPr>
          <w:rFonts w:cs="Arial Unicode MS"/>
        </w:rPr>
        <w:object w:dxaOrig="6271" w:dyaOrig="410" w14:anchorId="615E0F73">
          <v:shape id="_x0000_i1030" type="#_x0000_t75" style="width:313.8pt;height:20.4pt" o:ole="">
            <v:imagedata r:id="rId22" o:title=""/>
          </v:shape>
          <o:OLEObject Type="Embed" ProgID="ChemDraw.Document.6.0" ShapeID="_x0000_i1030" DrawAspect="Content" ObjectID="_1477408301" r:id="rId23"/>
        </w:object>
      </w:r>
    </w:p>
    <w:p w14:paraId="18CAA815"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 xml:space="preserve">C NMR. They proposed that like for the methylated systems, the arsenate reduction occurred before the binding to GS as a when used a ratio of 1:2 or less, the formation of </w:t>
      </w:r>
      <w:proofErr w:type="gramStart"/>
      <w:r w:rsidRPr="00C0292D">
        <w:rPr>
          <w:rFonts w:cs="Arial Unicode MS"/>
        </w:rPr>
        <w:t>As(</w:t>
      </w:r>
      <w:proofErr w:type="gramEnd"/>
      <w:r w:rsidRPr="00C0292D">
        <w:rPr>
          <w:rFonts w:cs="Arial Unicode MS"/>
        </w:rPr>
        <w:t>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319EE71A"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8149023" w14:textId="77777777" w:rsidR="00AA2BC5" w:rsidRPr="00C0292D" w:rsidRDefault="00AA2BC5" w:rsidP="00C0292D">
      <w:pPr>
        <w:pStyle w:val="McGillBodyText"/>
        <w:jc w:val="both"/>
        <w:rPr>
          <w:rFonts w:cs="Arial Unicode MS"/>
        </w:rPr>
      </w:pPr>
    </w:p>
    <w:p w14:paraId="07EA5154" w14:textId="77777777" w:rsidR="0099193E" w:rsidRPr="00C0292D" w:rsidRDefault="0099193E" w:rsidP="00C0292D">
      <w:pPr>
        <w:pStyle w:val="McGillBodyText"/>
        <w:jc w:val="both"/>
        <w:rPr>
          <w:rFonts w:cs="Arial Unicode MS"/>
        </w:rPr>
      </w:pPr>
      <w:r w:rsidRPr="00C0292D">
        <w:rPr>
          <w:rFonts w:cs="Arial Unicode MS"/>
        </w:rPr>
        <w:object w:dxaOrig="7527" w:dyaOrig="482" w14:anchorId="7083950D">
          <v:shape id="_x0000_i1031" type="#_x0000_t75" style="width:376.3pt;height:23.75pt" o:ole="">
            <v:imagedata r:id="rId24" o:title=""/>
          </v:shape>
          <o:OLEObject Type="Embed" ProgID="ChemDraw.Document.6.0" ShapeID="_x0000_i1031" DrawAspect="Content" ObjectID="_1477408302" r:id="rId25"/>
        </w:object>
      </w:r>
    </w:p>
    <w:p w14:paraId="433EC959" w14:textId="77777777" w:rsidR="0099193E" w:rsidRPr="00C0292D" w:rsidRDefault="0099193E" w:rsidP="00C0292D">
      <w:pPr>
        <w:pStyle w:val="McGillBodyText"/>
        <w:jc w:val="both"/>
        <w:rPr>
          <w:rFonts w:cs="Arial Unicode MS"/>
        </w:rPr>
      </w:pPr>
    </w:p>
    <w:p w14:paraId="5ABF4042" w14:textId="483D8DEC"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Zingaro et al</w:t>
      </w:r>
      <w:hyperlink w:anchor="_ENREF_1_18" w:tooltip="Chen, 1975 #217" w:history="1">
        <w:r w:rsidR="001950DE" w:rsidRPr="00C0292D">
          <w:rPr>
            <w:rFonts w:cs="Arial Unicode MS"/>
          </w:rPr>
          <w:fldChar w:fldCharType="begin"/>
        </w:r>
        <w:r w:rsidR="001950DE">
          <w:rPr>
            <w:rFonts w:cs="Arial Unicode MS"/>
          </w:rPr>
          <w:instrText xml:space="preserve"> ADDIN EN.CITE &lt;EndNote&gt;&lt;Cite&gt;&lt;Author&gt;Chen&lt;/Author&gt;&lt;Year&gt;1975&lt;/Year&gt;&lt;RecNum&gt;217&lt;/RecNum&gt;&lt;DisplayText&gt;&lt;style face="superscript"&gt;18&lt;/style&gt;&lt;/DisplayText&gt;&lt;record&gt;&lt;rec-number&gt;217&lt;/rec-number&gt;&lt;foreign-keys&gt;&lt;key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1950DE" w:rsidRPr="00C0292D">
          <w:rPr>
            <w:rFonts w:cs="Arial Unicode MS"/>
          </w:rPr>
          <w:fldChar w:fldCharType="separate"/>
        </w:r>
        <w:r w:rsidR="001950DE" w:rsidRPr="00C0292D">
          <w:rPr>
            <w:rFonts w:cs="Arial Unicode MS"/>
            <w:noProof/>
            <w:vertAlign w:val="superscript"/>
          </w:rPr>
          <w:t>18</w:t>
        </w:r>
        <w:r w:rsidR="001950DE"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19" w:tooltip="Zhao, 2012 #302" w:history="1">
        <w:r w:rsidR="001950DE" w:rsidRPr="00C0292D">
          <w:rPr>
            <w:rFonts w:cs="Arial Unicode MS"/>
          </w:rPr>
          <w:fldChar w:fldCharType="begin"/>
        </w:r>
        <w:r w:rsidR="001950DE">
          <w:rPr>
            <w:rFonts w:cs="Arial Unicode MS"/>
          </w:rPr>
          <w:instrText xml:space="preserve"> ADDIN EN.CITE &lt;EndNote&gt;&lt;Cite&gt;&lt;Author&gt;Zhao&lt;/Author&gt;&lt;Year&gt;2012&lt;/Year&gt;&lt;RecNum&gt;302&lt;/RecNum&gt;&lt;DisplayText&gt;&lt;style face="superscript"&gt;19&lt;/style&gt;&lt;/DisplayText&gt;&lt;record&gt;&lt;rec-number&gt;302&lt;/rec-number&gt;&lt;foreign-keys&gt;&lt;key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19</w:t>
        </w:r>
        <w:r w:rsidR="001950DE" w:rsidRPr="00C0292D">
          <w:rPr>
            <w:rFonts w:cs="Arial Unicode MS"/>
          </w:rPr>
          <w:fldChar w:fldCharType="end"/>
        </w:r>
      </w:hyperlink>
      <w:r w:rsidR="00FC0B20" w:rsidRPr="00C0292D">
        <w:rPr>
          <w:rFonts w:cs="Arial Unicode MS"/>
        </w:rPr>
        <w:t xml:space="preserve"> examined the </w:t>
      </w:r>
      <w:r w:rsidR="00FC0B20" w:rsidRPr="00C0292D">
        <w:rPr>
          <w:rFonts w:cs="Arial Unicode MS"/>
        </w:rPr>
        <w:lastRenderedPageBreak/>
        <w:t>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76111783" w14:textId="77777777" w:rsidR="00A17608" w:rsidRPr="00C0292D" w:rsidRDefault="00A17608" w:rsidP="00C0292D">
      <w:pPr>
        <w:pStyle w:val="McGillBodyText"/>
        <w:jc w:val="both"/>
        <w:rPr>
          <w:rFonts w:cs="Arial Unicode MS"/>
        </w:rPr>
      </w:pPr>
      <w:r w:rsidRPr="00C0292D">
        <w:rPr>
          <w:rFonts w:cs="Arial Unicode MS"/>
        </w:rPr>
        <w:object w:dxaOrig="6746" w:dyaOrig="6680" w14:anchorId="02FA119B">
          <v:shape id="_x0000_i1032" type="#_x0000_t75" style="width:337.6pt;height:334.2pt" o:ole="">
            <v:imagedata r:id="rId26" o:title=""/>
          </v:shape>
          <o:OLEObject Type="Embed" ProgID="ChemDraw.Document.6.0" ShapeID="_x0000_i1032" DrawAspect="Content" ObjectID="_1477408303" r:id="rId27"/>
        </w:object>
      </w:r>
    </w:p>
    <w:p w14:paraId="08C0003E" w14:textId="77777777" w:rsidR="00AA69F1" w:rsidRPr="00C0292D" w:rsidRDefault="00AA69F1" w:rsidP="00C0292D">
      <w:pPr>
        <w:pStyle w:val="McGillFigureCaption"/>
        <w:jc w:val="center"/>
        <w:rPr>
          <w:rStyle w:val="McGillBoldMcGillSVisualEmphasis"/>
          <w:rFonts w:cs="Arial Unicode MS"/>
        </w:rPr>
      </w:pPr>
      <w:bookmarkStart w:id="39" w:name="_Toc40366256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411121">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9"/>
    </w:p>
    <w:p w14:paraId="48D6038B"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 xml:space="preserve">GSH was identified comparing the fragmentation patters of degradation products of </w:t>
      </w:r>
      <w:proofErr w:type="gramStart"/>
      <w:r w:rsidRPr="00C0292D">
        <w:rPr>
          <w:rFonts w:cs="Arial Unicode MS"/>
        </w:rPr>
        <w:t>As(</w:t>
      </w:r>
      <w:proofErr w:type="gramEnd"/>
      <w:r w:rsidRPr="00C0292D">
        <w:rPr>
          <w:rFonts w:cs="Arial Unicode MS"/>
        </w:rPr>
        <w:t>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552CE1A" w14:textId="77777777" w:rsidR="009856C5" w:rsidRPr="00C0292D" w:rsidRDefault="009856C5" w:rsidP="00C0292D">
      <w:pPr>
        <w:spacing w:line="360" w:lineRule="auto"/>
        <w:jc w:val="both"/>
        <w:rPr>
          <w:rFonts w:cs="Arial Unicode MS"/>
        </w:rPr>
      </w:pPr>
    </w:p>
    <w:p w14:paraId="64B996C8" w14:textId="77777777" w:rsidR="009856C5" w:rsidRPr="00C0292D" w:rsidRDefault="00866914" w:rsidP="00C0292D">
      <w:pPr>
        <w:pStyle w:val="McGillSecondLevelSubheading"/>
        <w:rPr>
          <w:rFonts w:cs="Arial Unicode MS"/>
        </w:rPr>
      </w:pPr>
      <w:bookmarkStart w:id="40" w:name="_Toc364069065"/>
      <w:bookmarkStart w:id="41" w:name="_Toc403662348"/>
      <w:r w:rsidRPr="00C0292D">
        <w:rPr>
          <w:rFonts w:cs="Arial Unicode MS"/>
        </w:rPr>
        <w:t xml:space="preserve">1.2.2 </w:t>
      </w:r>
      <w:r w:rsidR="009856C5" w:rsidRPr="00C0292D">
        <w:rPr>
          <w:rFonts w:cs="Arial Unicode MS"/>
        </w:rPr>
        <w:t>Interaction of arsenic with thiols</w:t>
      </w:r>
      <w:bookmarkEnd w:id="40"/>
      <w:bookmarkEnd w:id="41"/>
    </w:p>
    <w:p w14:paraId="3EDA609B" w14:textId="58D9AA1D" w:rsidR="000617F1" w:rsidRPr="00C0292D" w:rsidRDefault="009856C5" w:rsidP="00C0292D">
      <w:pPr>
        <w:pStyle w:val="McGillBodyText"/>
        <w:ind w:firstLine="720"/>
        <w:jc w:val="both"/>
        <w:rPr>
          <w:rFonts w:cs="Arial Unicode MS"/>
        </w:rPr>
      </w:pPr>
      <w:r w:rsidRPr="00C0292D">
        <w:rPr>
          <w:rFonts w:cs="Arial Unicode MS"/>
        </w:rPr>
        <w:lastRenderedPageBreak/>
        <w:t xml:space="preserve">One of the well-studied systems in terms of thermodynamics is that of </w:t>
      </w:r>
      <w:proofErr w:type="gramStart"/>
      <w:r w:rsidRPr="00C0292D">
        <w:rPr>
          <w:rFonts w:cs="Arial Unicode MS"/>
        </w:rPr>
        <w:t>As(</w:t>
      </w:r>
      <w:proofErr w:type="gramEnd"/>
      <w:r w:rsidRPr="00C0292D">
        <w:rPr>
          <w:rFonts w:cs="Arial Unicode MS"/>
        </w:rPr>
        <w:t>OH)</w:t>
      </w:r>
      <w:r w:rsidRPr="00C0292D">
        <w:rPr>
          <w:rFonts w:cs="Arial Unicode MS"/>
        </w:rPr>
        <w:softHyphen/>
      </w:r>
      <w:r w:rsidRPr="00C0292D">
        <w:rPr>
          <w:rFonts w:cs="Arial Unicode MS"/>
        </w:rPr>
        <w:softHyphen/>
      </w:r>
      <w:r w:rsidRPr="00C0292D">
        <w:rPr>
          <w:rFonts w:cs="Arial Unicode MS"/>
        </w:rPr>
        <w:softHyphen/>
      </w:r>
      <w:r w:rsidRPr="00C0292D">
        <w:rPr>
          <w:rFonts w:cs="Arial Unicode MS"/>
          <w:vertAlign w:val="subscript"/>
        </w:rPr>
        <w:t>3</w:t>
      </w:r>
      <w:r w:rsidRPr="00C0292D">
        <w:rPr>
          <w:rFonts w:cs="Arial Unicode MS"/>
        </w:rPr>
        <w:t xml:space="preserve"> and its interaction with Glutathione to form As(GSH)</w:t>
      </w:r>
      <w:r w:rsidRPr="00C0292D">
        <w:rPr>
          <w:rFonts w:cs="Arial Unicode MS"/>
          <w:vertAlign w:val="subscript"/>
        </w:rPr>
        <w:t>3</w:t>
      </w:r>
      <w:r w:rsidRPr="00C0292D">
        <w:rPr>
          <w:rFonts w:cs="Arial Unicode MS"/>
        </w:rPr>
        <w:t>. Rey et al</w:t>
      </w:r>
      <w:hyperlink w:anchor="_ENREF_1_20" w:tooltip="Rey, 2004 #17" w:history="1">
        <w:r w:rsidR="001950DE" w:rsidRPr="00C0292D">
          <w:rPr>
            <w:rFonts w:cs="Arial Unicode MS"/>
          </w:rPr>
          <w:fldChar w:fldCharType="begin"/>
        </w:r>
        <w:r w:rsidR="001950DE">
          <w:rPr>
            <w:rFonts w:cs="Arial Unicode MS"/>
          </w:rPr>
          <w:instrText xml:space="preserve"> ADDIN EN.CITE &lt;EndNote&gt;&lt;Cite&gt;&lt;Author&gt;Rey&lt;/Author&gt;&lt;Year&gt;2004&lt;/Year&gt;&lt;RecNum&gt;17&lt;/RecNum&gt;&lt;DisplayText&gt;&lt;style face="superscript"&gt;20&lt;/style&gt;&lt;/DisplayText&gt;&lt;record&gt;&lt;rec-number&gt;17&lt;/rec-number&gt;&lt;foreign-keys&gt;&lt;key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1950DE" w:rsidRPr="00C0292D">
          <w:rPr>
            <w:rFonts w:cs="Arial Unicode MS"/>
          </w:rPr>
          <w:fldChar w:fldCharType="separate"/>
        </w:r>
        <w:r w:rsidR="001950DE" w:rsidRPr="00C0292D">
          <w:rPr>
            <w:rFonts w:cs="Arial Unicode MS"/>
            <w:noProof/>
            <w:vertAlign w:val="superscript"/>
          </w:rPr>
          <w:t>20</w:t>
        </w:r>
        <w:r w:rsidR="001950DE" w:rsidRPr="00C0292D">
          <w:rPr>
            <w:rFonts w:cs="Arial Unicode MS"/>
          </w:rPr>
          <w:fldChar w:fldCharType="end"/>
        </w:r>
      </w:hyperlink>
      <w:r w:rsidRPr="00C0292D">
        <w:rPr>
          <w:rFonts w:cs="Arial Unicode MS"/>
        </w:rPr>
        <w:t xml:space="preserve"> used potentiometric and spectroscopic data to show that the formation constant, log K, of As(GS)</w:t>
      </w:r>
      <w:r w:rsidRPr="00C0292D">
        <w:rPr>
          <w:rFonts w:cs="Arial Unicode MS"/>
          <w:vertAlign w:val="subscript"/>
        </w:rPr>
        <w:t>3</w:t>
      </w:r>
      <w:r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p>
    <w:p w14:paraId="5AB8EE01" w14:textId="77777777" w:rsidR="000617F1" w:rsidRPr="00C0292D" w:rsidRDefault="006E3528" w:rsidP="00C46EDB">
      <w:pPr>
        <w:pStyle w:val="McGillBodyText"/>
        <w:ind w:firstLine="720"/>
        <w:jc w:val="center"/>
        <w:rPr>
          <w:rFonts w:cs="Arial Unicode MS"/>
        </w:rPr>
      </w:pPr>
      <w:r w:rsidRPr="00C0292D">
        <w:rPr>
          <w:rFonts w:cs="Arial Unicode MS"/>
          <w:noProof/>
          <w:lang w:val="en-US" w:eastAsia="zh-CN"/>
        </w:rPr>
        <w:drawing>
          <wp:inline distT="0" distB="0" distL="0" distR="0" wp14:anchorId="4E8220C7" wp14:editId="71305858">
            <wp:extent cx="5486400" cy="2061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b="10182"/>
                    <a:stretch>
                      <a:fillRect/>
                    </a:stretch>
                  </pic:blipFill>
                  <pic:spPr bwMode="auto">
                    <a:xfrm>
                      <a:off x="0" y="0"/>
                      <a:ext cx="5486400" cy="2061845"/>
                    </a:xfrm>
                    <a:prstGeom prst="rect">
                      <a:avLst/>
                    </a:prstGeom>
                    <a:noFill/>
                    <a:ln>
                      <a:noFill/>
                    </a:ln>
                  </pic:spPr>
                </pic:pic>
              </a:graphicData>
            </a:graphic>
          </wp:inline>
        </w:drawing>
      </w:r>
    </w:p>
    <w:p w14:paraId="038F7216" w14:textId="4F940AF2" w:rsidR="000617F1" w:rsidRPr="00C0292D" w:rsidRDefault="00AA69F1" w:rsidP="00C0292D">
      <w:pPr>
        <w:pStyle w:val="McGillFigureCaption"/>
        <w:jc w:val="right"/>
        <w:rPr>
          <w:rFonts w:cs="Arial Unicode MS"/>
          <w:b/>
        </w:rPr>
      </w:pPr>
      <w:bookmarkStart w:id="42" w:name="_Toc40366256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9</w:t>
      </w:r>
      <w:r w:rsidRPr="00C0292D">
        <w:rPr>
          <w:rFonts w:cs="Arial Unicode MS"/>
          <w:b/>
        </w:rPr>
        <w:fldChar w:fldCharType="end"/>
      </w:r>
      <w:r w:rsidRPr="00C0292D">
        <w:rPr>
          <w:rFonts w:cs="Arial Unicode MS"/>
          <w:b/>
        </w:rPr>
        <w:t>: Effect of pH on the speciation of arsenic (</w:t>
      </w:r>
      <w:r w:rsidR="000617F1" w:rsidRPr="00C0292D">
        <w:rPr>
          <w:rFonts w:cs="Arial Unicode MS"/>
          <w:b/>
        </w:rPr>
        <w:t>Figure from Rey et al paper</w:t>
      </w:r>
      <w:hyperlink w:anchor="_ENREF_1_21" w:tooltip="Rey, 2004 #135" w:history="1">
        <w:r w:rsidR="001950DE" w:rsidRPr="00C0292D">
          <w:rPr>
            <w:rFonts w:cs="Arial Unicode MS"/>
            <w:b/>
          </w:rPr>
          <w:fldChar w:fldCharType="begin"/>
        </w:r>
        <w:r w:rsidR="001950DE">
          <w:rPr>
            <w:rFonts w:cs="Arial Unicode MS"/>
            <w:b/>
          </w:rPr>
          <w:instrText xml:space="preserve"> ADDIN EN.CITE &lt;EndNote&gt;&lt;Cite&gt;&lt;Author&gt;Rey&lt;/Author&gt;&lt;Year&gt;2004&lt;/Year&gt;&lt;RecNum&gt;135&lt;/RecNum&gt;&lt;DisplayText&gt;&lt;style face="superscript"&gt;21&lt;/style&gt;&lt;/DisplayText&gt;&lt;record&gt;&lt;rec-number&gt;135&lt;/rec-number&gt;&lt;foreign-keys&gt;&lt;key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1950DE" w:rsidRPr="00C0292D">
          <w:rPr>
            <w:rFonts w:cs="Arial Unicode MS"/>
            <w:b/>
          </w:rPr>
          <w:fldChar w:fldCharType="separate"/>
        </w:r>
        <w:r w:rsidR="001950DE" w:rsidRPr="00C0292D">
          <w:rPr>
            <w:rFonts w:cs="Arial Unicode MS"/>
            <w:b/>
            <w:noProof/>
            <w:vertAlign w:val="superscript"/>
          </w:rPr>
          <w:t>21</w:t>
        </w:r>
        <w:r w:rsidR="001950DE" w:rsidRPr="00C0292D">
          <w:rPr>
            <w:rFonts w:cs="Arial Unicode MS"/>
            <w:b/>
          </w:rPr>
          <w:fldChar w:fldCharType="end"/>
        </w:r>
      </w:hyperlink>
      <w:r w:rsidRPr="00C0292D">
        <w:rPr>
          <w:rFonts w:cs="Arial Unicode MS"/>
          <w:b/>
        </w:rPr>
        <w:t>)</w:t>
      </w:r>
      <w:bookmarkEnd w:id="42"/>
    </w:p>
    <w:p w14:paraId="311861AD" w14:textId="16194B35"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2" w:tooltip="Spuches, 2005 #26" w:history="1">
        <w:r w:rsidR="001950DE" w:rsidRPr="00C0292D">
          <w:rPr>
            <w:rFonts w:cs="Arial Unicode MS"/>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rFonts w:cs="Arial Unicode MS"/>
          </w:rPr>
          <w:instrText xml:space="preserve"> ADDIN EN.CITE </w:instrText>
        </w:r>
        <w:r w:rsidR="001950DE">
          <w:rPr>
            <w:rFonts w:cs="Arial Unicode MS"/>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rFonts w:cs="Arial Unicode MS"/>
          </w:rPr>
          <w:instrText xml:space="preserve"> ADDIN EN.CITE.DATA </w:instrText>
        </w:r>
        <w:r w:rsidR="001950DE">
          <w:rPr>
            <w:rFonts w:cs="Arial Unicode MS"/>
          </w:rPr>
        </w:r>
        <w:r w:rsidR="001950DE">
          <w:rPr>
            <w:rFonts w:cs="Arial Unicode MS"/>
          </w:rPr>
          <w:fldChar w:fldCharType="end"/>
        </w:r>
        <w:r w:rsidR="001950DE" w:rsidRPr="00C0292D">
          <w:rPr>
            <w:rFonts w:cs="Arial Unicode MS"/>
          </w:rPr>
          <w:fldChar w:fldCharType="separate"/>
        </w:r>
        <w:r w:rsidR="001950DE" w:rsidRPr="00C0292D">
          <w:rPr>
            <w:rFonts w:cs="Arial Unicode MS"/>
            <w:noProof/>
            <w:vertAlign w:val="superscript"/>
          </w:rPr>
          <w:t>12</w:t>
        </w:r>
        <w:r w:rsidR="001950DE"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colormetric and calorimetric studies to quantify the formation constants of arsenothiolates.</w:t>
      </w:r>
      <w:r w:rsidR="005E51FE" w:rsidRPr="00C0292D">
        <w:rPr>
          <w:rFonts w:cs="Arial Unicode MS"/>
        </w:rPr>
        <w:t xml:space="preserve"> </w:t>
      </w:r>
    </w:p>
    <w:p w14:paraId="0F67FFB8" w14:textId="77777777" w:rsidR="005E51FE" w:rsidRPr="00C0292D" w:rsidRDefault="006E3528" w:rsidP="00C0292D">
      <w:pPr>
        <w:pStyle w:val="McGillBodyText"/>
        <w:ind w:firstLine="720"/>
        <w:jc w:val="both"/>
        <w:rPr>
          <w:rFonts w:cs="Arial Unicode MS"/>
        </w:rPr>
      </w:pPr>
      <w:r w:rsidRPr="00C0292D">
        <w:rPr>
          <w:rFonts w:cs="Arial Unicode MS"/>
          <w:noProof/>
          <w:lang w:val="en-US" w:eastAsia="zh-CN"/>
        </w:rPr>
        <w:lastRenderedPageBreak/>
        <w:drawing>
          <wp:inline distT="0" distB="0" distL="0" distR="0" wp14:anchorId="66BA27F2" wp14:editId="0E9B520C">
            <wp:extent cx="3588385" cy="3398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385" cy="3398520"/>
                    </a:xfrm>
                    <a:prstGeom prst="rect">
                      <a:avLst/>
                    </a:prstGeom>
                    <a:noFill/>
                    <a:ln>
                      <a:noFill/>
                    </a:ln>
                  </pic:spPr>
                </pic:pic>
              </a:graphicData>
            </a:graphic>
          </wp:inline>
        </w:drawing>
      </w:r>
      <w:r w:rsidR="009856C5" w:rsidRPr="00C0292D">
        <w:rPr>
          <w:rFonts w:cs="Arial Unicode MS"/>
        </w:rPr>
        <w:t xml:space="preserve"> </w:t>
      </w:r>
    </w:p>
    <w:p w14:paraId="23C9EF77" w14:textId="64AE5014" w:rsidR="005E51FE" w:rsidRPr="00C0292D" w:rsidRDefault="00E715B8" w:rsidP="00C0292D">
      <w:pPr>
        <w:pStyle w:val="McGillFigureCaption"/>
        <w:jc w:val="center"/>
        <w:rPr>
          <w:rFonts w:cs="Arial Unicode MS"/>
          <w:b/>
        </w:rPr>
      </w:pPr>
      <w:bookmarkStart w:id="43" w:name="_Toc40366256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As(III)-Thiolate complexes (</w:t>
      </w:r>
      <w:r w:rsidR="005E51FE" w:rsidRPr="00C0292D">
        <w:rPr>
          <w:rFonts w:cs="Arial Unicode MS"/>
          <w:b/>
        </w:rPr>
        <w:t xml:space="preserve">from Wilcox </w:t>
      </w:r>
      <w:r w:rsidR="00D64EAE" w:rsidRPr="00C0292D">
        <w:rPr>
          <w:rFonts w:cs="Arial Unicode MS"/>
          <w:b/>
        </w:rPr>
        <w:t>et al. 2008</w:t>
      </w:r>
      <w:hyperlink w:anchor="_ENREF_1_22" w:tooltip="Wilcox, 2008 #22" w:history="1">
        <w:r w:rsidR="001950DE" w:rsidRPr="00C0292D">
          <w:rPr>
            <w:rFonts w:cs="Arial Unicode MS"/>
            <w:b/>
          </w:rPr>
          <w:fldChar w:fldCharType="begin"/>
        </w:r>
        <w:r w:rsidR="001950DE">
          <w:rPr>
            <w:rFonts w:cs="Arial Unicode MS"/>
            <w:b/>
          </w:rPr>
          <w:instrText xml:space="preserve"> ADDIN EN.CITE &lt;EndNote&gt;&lt;Cite&gt;&lt;Author&gt;Wilcox&lt;/Author&gt;&lt;Year&gt;2008&lt;/Year&gt;&lt;RecNum&gt;22&lt;/RecNum&gt;&lt;DisplayText&gt;&lt;style face="superscript"&gt;22&lt;/style&gt;&lt;/DisplayText&gt;&lt;record&gt;&lt;rec-number&gt;22&lt;/rec-number&gt;&lt;foreign-keys&gt;&lt;key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1950DE" w:rsidRPr="00C0292D">
          <w:rPr>
            <w:rFonts w:cs="Arial Unicode MS"/>
            <w:b/>
          </w:rPr>
          <w:fldChar w:fldCharType="separate"/>
        </w:r>
        <w:r w:rsidR="001950DE" w:rsidRPr="00C0292D">
          <w:rPr>
            <w:rFonts w:cs="Arial Unicode MS"/>
            <w:b/>
            <w:noProof/>
            <w:vertAlign w:val="superscript"/>
          </w:rPr>
          <w:t>22</w:t>
        </w:r>
        <w:r w:rsidR="001950DE" w:rsidRPr="00C0292D">
          <w:rPr>
            <w:rFonts w:cs="Arial Unicode MS"/>
            <w:b/>
          </w:rPr>
          <w:fldChar w:fldCharType="end"/>
        </w:r>
      </w:hyperlink>
      <w:r w:rsidR="00D64EAE" w:rsidRPr="00C0292D">
        <w:rPr>
          <w:rFonts w:cs="Arial Unicode MS"/>
          <w:b/>
        </w:rPr>
        <w:t>)</w:t>
      </w:r>
      <w:bookmarkEnd w:id="43"/>
    </w:p>
    <w:p w14:paraId="14F475DC" w14:textId="062FDB29" w:rsidR="00060154" w:rsidRPr="00C0292D" w:rsidRDefault="009856C5" w:rsidP="00C0292D">
      <w:pPr>
        <w:pStyle w:val="McGillBodyText"/>
        <w:ind w:firstLine="720"/>
        <w:jc w:val="both"/>
        <w:rPr>
          <w:rFonts w:cs="Arial Unicode MS"/>
        </w:rPr>
      </w:pPr>
      <w:r w:rsidRPr="00C0292D">
        <w:rPr>
          <w:rFonts w:cs="Arial Unicode MS"/>
        </w:rPr>
        <w:t xml:space="preserve">They found that for </w:t>
      </w:r>
      <w:proofErr w:type="gramStart"/>
      <w:r w:rsidRPr="00C0292D">
        <w:rPr>
          <w:rFonts w:cs="Arial Unicode MS"/>
        </w:rPr>
        <w:t>As(</w:t>
      </w:r>
      <w:proofErr w:type="gramEnd"/>
      <w:r w:rsidRPr="00C0292D">
        <w:rPr>
          <w:rFonts w:cs="Arial Unicode MS"/>
        </w:rPr>
        <w:t>OH)</w:t>
      </w:r>
      <w:r w:rsidRPr="00C0292D">
        <w:rPr>
          <w:rFonts w:cs="Arial Unicode MS"/>
          <w:vertAlign w:val="subscript"/>
        </w:rPr>
        <w:t>3</w:t>
      </w:r>
      <w:r w:rsidRPr="00C0292D">
        <w:rPr>
          <w:rFonts w:cs="Arial Unicode MS"/>
          <w:vertAlign w:val="superscript"/>
        </w:rPr>
        <w:t xml:space="preserve"> </w:t>
      </w:r>
      <w:r w:rsidRPr="00C0292D">
        <w:rPr>
          <w:rFonts w:cs="Arial Unicode MS"/>
        </w:rPr>
        <w:t xml:space="preserve">the binding of glutathione has a stability constant </w:t>
      </w:r>
      <w:r w:rsidRPr="00C0292D">
        <w:rPr>
          <w:rFonts w:cs="Arial Unicode MS" w:hint="eastAsia"/>
        </w:rPr>
        <w:t>β</w:t>
      </w:r>
      <w:r w:rsidRPr="00C0292D">
        <w:rPr>
          <w:rFonts w:cs="Arial Unicode MS"/>
          <w:vertAlign w:val="subscript"/>
        </w:rPr>
        <w:t>3</w:t>
      </w:r>
      <w:r w:rsidRPr="00C0292D">
        <w:rPr>
          <w:rFonts w:cs="Arial Unicode MS"/>
        </w:rPr>
        <w:t xml:space="preserve"> =2 x10</w:t>
      </w:r>
      <w:r w:rsidRPr="00C0292D">
        <w:rPr>
          <w:rFonts w:cs="Arial Unicode MS"/>
          <w:vertAlign w:val="superscript"/>
        </w:rPr>
        <w:t>6</w:t>
      </w:r>
      <w:r w:rsidRPr="00C0292D">
        <w:rPr>
          <w:rFonts w:cs="Arial Unicode MS"/>
        </w:rPr>
        <w:t xml:space="preserve">. In addition, they found a co-operative effect in the binding of thiols and the formation constant after each binding in increased. For example </w:t>
      </w:r>
      <w:r w:rsidRPr="00C0292D">
        <w:rPr>
          <w:rFonts w:cs="Arial Unicode MS" w:hint="eastAsia"/>
        </w:rPr>
        <w:t>∆</w:t>
      </w:r>
      <w:r w:rsidRPr="00C0292D">
        <w:rPr>
          <w:rFonts w:cs="Arial Unicode MS"/>
          <w:lang w:val="en-US"/>
        </w:rPr>
        <w:t>H</w:t>
      </w:r>
      <w:r w:rsidRPr="00C0292D">
        <w:rPr>
          <w:rFonts w:cs="Arial Unicode MS"/>
          <w:lang w:val="en-US"/>
        </w:rPr>
        <w:softHyphen/>
      </w:r>
      <w:r w:rsidRPr="00C0292D">
        <w:rPr>
          <w:rFonts w:cs="Arial Unicode MS"/>
          <w:vertAlign w:val="subscript"/>
          <w:lang w:val="en-US"/>
        </w:rPr>
        <w:t>3</w:t>
      </w:r>
      <w:r w:rsidRPr="00C0292D">
        <w:rPr>
          <w:rFonts w:cs="Arial Unicode MS"/>
          <w:lang w:val="en-US"/>
        </w:rPr>
        <w:t xml:space="preserve"> was found to be -33.1 kcal /mol compared to </w:t>
      </w:r>
      <w:r w:rsidRPr="00C0292D">
        <w:rPr>
          <w:rFonts w:cs="Arial Unicode MS" w:hint="eastAsia"/>
        </w:rPr>
        <w:t>∆</w:t>
      </w:r>
      <w:r w:rsidRPr="00C0292D">
        <w:rPr>
          <w:rFonts w:cs="Arial Unicode MS"/>
          <w:lang w:val="en-US"/>
        </w:rPr>
        <w:t>H</w:t>
      </w:r>
      <w:r w:rsidRPr="00C0292D">
        <w:rPr>
          <w:rFonts w:cs="Arial Unicode MS"/>
          <w:lang w:val="en-US"/>
        </w:rPr>
        <w:softHyphen/>
      </w:r>
      <w:r w:rsidRPr="00C0292D">
        <w:rPr>
          <w:rFonts w:cs="Arial Unicode MS"/>
          <w:vertAlign w:val="subscript"/>
          <w:lang w:val="en-US"/>
        </w:rPr>
        <w:t xml:space="preserve">1 </w:t>
      </w:r>
      <w:r w:rsidRPr="00C0292D">
        <w:rPr>
          <w:rFonts w:cs="Arial Unicode MS"/>
          <w:lang w:val="en-US"/>
        </w:rPr>
        <w:t xml:space="preserve">of -2.5 kcal/mol. They also looked at </w:t>
      </w:r>
      <w:r w:rsidRPr="00C0292D">
        <w:rPr>
          <w:rFonts w:cs="Arial Unicode MS"/>
        </w:rPr>
        <w:t>monomethylarsenite and its equilvalent binding to GSH and found that the binding of GSH to a monomethylated species gave comparable numbers to that</w:t>
      </w:r>
      <w:r w:rsidR="00D553C6" w:rsidRPr="00C0292D">
        <w:rPr>
          <w:rFonts w:cs="Arial Unicode MS"/>
        </w:rPr>
        <w:t xml:space="preserve"> of the non-methylated species. Gailer</w:t>
      </w:r>
      <w:hyperlink w:anchor="_ENREF_1_23" w:tooltip="Percy, 2008 #6" w:history="1">
        <w:r w:rsidR="001950DE" w:rsidRPr="00C0292D">
          <w:rPr>
            <w:rFonts w:cs="Arial Unicode MS"/>
          </w:rPr>
          <w:fldChar w:fldCharType="begin"/>
        </w:r>
        <w:r w:rsidR="001950DE">
          <w:rPr>
            <w:rFonts w:cs="Arial Unicode MS"/>
          </w:rPr>
          <w:instrText xml:space="preserve"> ADDIN EN.CITE &lt;EndNote&gt;&lt;Cite&gt;&lt;Author&gt;Percy&lt;/Author&gt;&lt;Year&gt;2008&lt;/Year&gt;&lt;RecNum&gt;6&lt;/RecNum&gt;&lt;DisplayText&gt;&lt;style face="superscript"&gt;23&lt;/style&gt;&lt;/DisplayText&gt;&lt;record&gt;&lt;rec-number&gt;6&lt;/rec-number&gt;&lt;foreign-keys&gt;&lt;key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23</w:t>
        </w:r>
        <w:r w:rsidR="001950DE" w:rsidRPr="00C0292D">
          <w:rPr>
            <w:rFonts w:cs="Arial Unicode MS"/>
          </w:rPr>
          <w:fldChar w:fldCharType="end"/>
        </w:r>
      </w:hyperlink>
      <w:r w:rsidR="00D553C6" w:rsidRPr="00C0292D">
        <w:rPr>
          <w:rFonts w:cs="Arial Unicode MS"/>
        </w:rPr>
        <w:t xml:space="preserve"> offered an alternative view </w:t>
      </w:r>
      <w:r w:rsidR="00F17110" w:rsidRPr="00C0292D">
        <w:rPr>
          <w:rFonts w:cs="Arial Unicode MS"/>
        </w:rPr>
        <w:t xml:space="preserve">and proposed after </w:t>
      </w:r>
      <w:r w:rsidR="00F56696" w:rsidRPr="00C0292D">
        <w:rPr>
          <w:rFonts w:cs="Arial Unicode MS"/>
        </w:rPr>
        <w:t xml:space="preserve">passing both methylated and non-methylated compounds through size exclusion chromatography, the methylated versions were found to be more stable. </w:t>
      </w:r>
    </w:p>
    <w:p w14:paraId="015A334C" w14:textId="77777777" w:rsidR="009856C5" w:rsidRPr="00C0292D" w:rsidRDefault="009856C5" w:rsidP="00C0292D">
      <w:pPr>
        <w:pStyle w:val="McGillBodyText"/>
        <w:ind w:firstLine="720"/>
        <w:jc w:val="both"/>
        <w:rPr>
          <w:rFonts w:cs="Arial Unicode MS"/>
        </w:rPr>
      </w:pPr>
      <w:r w:rsidRPr="00C0292D">
        <w:rPr>
          <w:rFonts w:cs="Arial Unicode MS"/>
        </w:rPr>
        <w:lastRenderedPageBreak/>
        <w:t xml:space="preserve">Finally they worked out the enthalpy of thiolate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viscinal </w:t>
      </w:r>
      <w:r w:rsidR="00B27CFE" w:rsidRPr="00C0292D">
        <w:rPr>
          <w:rFonts w:cs="Arial Unicode MS"/>
        </w:rPr>
        <w:t>thiols</w:t>
      </w:r>
      <w:r w:rsidRPr="00C0292D">
        <w:rPr>
          <w:rFonts w:cs="Arial Unicode MS"/>
        </w:rPr>
        <w:t xml:space="preserve"> that are conformationally constrained will have a higher affinity for arsenic III. This argument extends to conformationally unconstrained Cys residues found in zinc fingers would by this theory have a lower affinity for As (III).</w:t>
      </w:r>
      <w:r w:rsidR="00597C9A" w:rsidRPr="00C0292D">
        <w:rPr>
          <w:rFonts w:cs="Arial Unicode MS"/>
        </w:rPr>
        <w:t xml:space="preserve"> </w:t>
      </w:r>
    </w:p>
    <w:p w14:paraId="7C6E8AD3" w14:textId="6E4EE5DA" w:rsidR="00387B62" w:rsidRPr="00C0292D" w:rsidRDefault="00387B62" w:rsidP="00C0292D">
      <w:pPr>
        <w:pStyle w:val="McGillBodyText"/>
        <w:ind w:firstLine="720"/>
        <w:jc w:val="both"/>
        <w:rPr>
          <w:rFonts w:cs="Arial Unicode MS"/>
        </w:rPr>
      </w:pPr>
      <w:r w:rsidRPr="00C0292D">
        <w:rPr>
          <w:rFonts w:cs="Arial Unicode MS"/>
        </w:rPr>
        <w:t>Zingaro et al used the ability of thiols to displace the hydroxyl group in numerous synthesis of new d</w:t>
      </w:r>
      <w:r w:rsidR="00AA7CE1" w:rsidRPr="00C0292D">
        <w:rPr>
          <w:rFonts w:cs="Arial Unicode MS"/>
        </w:rPr>
        <w:t xml:space="preserve">imethyl arsenious </w:t>
      </w:r>
      <w:r w:rsidR="00BB1869" w:rsidRPr="00C0292D">
        <w:rPr>
          <w:rFonts w:cs="Arial Unicode MS"/>
        </w:rPr>
        <w:t>derivatives</w:t>
      </w:r>
      <w:hyperlink w:anchor="_ENREF_1_24" w:tooltip="Banks, 1979 #51" w:history="1">
        <w:r w:rsidR="001950DE" w:rsidRPr="00C0292D">
          <w:rPr>
            <w:rFonts w:cs="Arial Unicode MS"/>
          </w:rPr>
          <w:fldChar w:fldCharType="begin"/>
        </w:r>
        <w:r w:rsidR="001950DE">
          <w:rPr>
            <w:rFonts w:cs="Arial Unicode MS"/>
          </w:rPr>
          <w:instrText xml:space="preserve"> ADDIN EN.CITE &lt;EndNote&gt;&lt;Cite&gt;&lt;Author&gt;Banks&lt;/Author&gt;&lt;Year&gt;1979&lt;/Year&gt;&lt;RecNum&gt;51&lt;/RecNum&gt;&lt;DisplayText&gt;&lt;style face="superscript"&gt;24&lt;/style&gt;&lt;/DisplayText&gt;&lt;record&gt;&lt;rec-number&gt;51&lt;/rec-number&gt;&lt;foreign-keys&gt;&lt;key app="EN" db-id="925ewvdr4stppxextfzpv0x4edx2rrttpr5r" timestamp="1355783925"&gt;51&lt;/key&gt;&lt;/foreign-keys&gt;&lt;ref-type name="Journal Article"&gt;17&lt;/ref-type&gt;&lt;contributors&gt;&lt;authors&gt;&lt;author&gt;Banks, C.H.&lt;/author&gt;&lt;author&gt;Daniel, J.R.&lt;/author&gt;&lt;author&gt;Zingaro, R.A.&lt;/author&gt;&lt;/authors&gt;&lt;/contributors&gt;&lt;titles&gt;&lt;title&gt;Biomolecules Bearing the S- or SeAsMe2 Function : Amino Acid and Steroid Derivatives&lt;/title&gt;&lt;secondary-title&gt;Journal of Medicinal Chemistry&lt;/secondary-title&gt;&lt;/titles&gt;&lt;periodical&gt;&lt;full-title&gt;Journal of Medicinal Chemistry&lt;/full-title&gt;&lt;abbr-1&gt;J. Med. Chem.&lt;/abbr-1&gt;&lt;abbr-2&gt;J Med Chem&lt;/abbr-2&gt;&lt;/periodical&gt;&lt;pages&gt;572-575&lt;/pages&gt;&lt;volume&gt;22&lt;/volume&gt;&lt;dates&gt;&lt;year&gt;1979&lt;/year&gt;&lt;/dates&gt;&lt;publisher&gt;ACS Publications&lt;/publisher&gt;&lt;urls&gt;&lt;/urls&gt;&lt;electronic-resource-num&gt;10.1021/jm00191a021&lt;/electronic-resource-num&gt;&lt;research-notes&gt;Synthesis of various Me2As derivatves and use of Me2AsCl as a starting point.&amp;#xD;        &amp;#xD;Very important paper.&amp;#xD;      &lt;/research-notes&gt;&lt;/record&gt;&lt;/Cite&gt;&lt;/EndNote&gt;</w:instrText>
        </w:r>
        <w:r w:rsidR="001950DE" w:rsidRPr="00C0292D">
          <w:rPr>
            <w:rFonts w:cs="Arial Unicode MS"/>
          </w:rPr>
          <w:fldChar w:fldCharType="separate"/>
        </w:r>
        <w:r w:rsidR="001950DE" w:rsidRPr="00C0292D">
          <w:rPr>
            <w:rFonts w:cs="Arial Unicode MS"/>
            <w:noProof/>
            <w:vertAlign w:val="superscript"/>
          </w:rPr>
          <w:t>24</w:t>
        </w:r>
        <w:r w:rsidR="001950DE" w:rsidRPr="00C0292D">
          <w:rPr>
            <w:rFonts w:cs="Arial Unicode MS"/>
          </w:rPr>
          <w:fldChar w:fldCharType="end"/>
        </w:r>
      </w:hyperlink>
      <w:r w:rsidR="00AA7CE1" w:rsidRPr="00C0292D">
        <w:rPr>
          <w:rFonts w:cs="Arial Unicode MS"/>
        </w:rPr>
        <w:t>.</w:t>
      </w:r>
      <w:r w:rsidRPr="00C0292D">
        <w:rPr>
          <w:rFonts w:cs="Arial Unicode MS"/>
        </w:rPr>
        <w:t xml:space="preserve"> </w:t>
      </w:r>
    </w:p>
    <w:p w14:paraId="37D0C4E7" w14:textId="77777777" w:rsidR="0060489F" w:rsidRPr="00C0292D" w:rsidRDefault="0060489F" w:rsidP="00C0292D">
      <w:pPr>
        <w:pStyle w:val="McGillBodyText"/>
        <w:ind w:firstLine="720"/>
        <w:jc w:val="both"/>
        <w:rPr>
          <w:rFonts w:cs="Arial Unicode MS"/>
        </w:rPr>
      </w:pPr>
    </w:p>
    <w:p w14:paraId="5F1EA7DC" w14:textId="77777777" w:rsidR="0040788E" w:rsidRPr="00C0292D" w:rsidRDefault="00EA3045" w:rsidP="00C0292D">
      <w:pPr>
        <w:pStyle w:val="McGillSecondLevelSubheading"/>
        <w:rPr>
          <w:rFonts w:cs="Arial Unicode MS"/>
        </w:rPr>
      </w:pPr>
      <w:bookmarkStart w:id="44" w:name="_Toc364069066"/>
      <w:bookmarkStart w:id="45" w:name="_Toc403662349"/>
      <w:r w:rsidRPr="00C0292D">
        <w:rPr>
          <w:rFonts w:cs="Arial Unicode MS"/>
        </w:rPr>
        <w:t xml:space="preserve">1.2.3 </w:t>
      </w:r>
      <w:r w:rsidR="0040788E" w:rsidRPr="00C0292D">
        <w:rPr>
          <w:rFonts w:cs="Arial Unicode MS"/>
        </w:rPr>
        <w:t>Lability of the Arsenic Thiol bond</w:t>
      </w:r>
      <w:bookmarkEnd w:id="44"/>
      <w:bookmarkEnd w:id="45"/>
    </w:p>
    <w:p w14:paraId="361A89E0" w14:textId="57E22348"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3" w:tooltip="Percy, 2008 #6" w:history="1">
        <w:r w:rsidR="001950DE" w:rsidRPr="00C0292D">
          <w:rPr>
            <w:rFonts w:cs="Arial Unicode MS"/>
          </w:rPr>
          <w:fldChar w:fldCharType="begin"/>
        </w:r>
        <w:r w:rsidR="001950DE">
          <w:rPr>
            <w:rFonts w:cs="Arial Unicode MS"/>
          </w:rPr>
          <w:instrText xml:space="preserve"> ADDIN EN.CITE &lt;EndNote&gt;&lt;Cite&gt;&lt;Author&gt;Percy&lt;/Author&gt;&lt;Year&gt;2008&lt;/Year&gt;&lt;RecNum&gt;6&lt;/RecNum&gt;&lt;DisplayText&gt;&lt;style face="superscript"&gt;23&lt;/style&gt;&lt;/DisplayText&gt;&lt;record&gt;&lt;rec-number&gt;6&lt;/rec-number&gt;&lt;foreign-keys&gt;&lt;key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23</w:t>
        </w:r>
        <w:r w:rsidR="001950DE"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33281FE1" w14:textId="38F418ED" w:rsidR="009856C5" w:rsidRPr="00C0292D" w:rsidRDefault="0011171D" w:rsidP="00C0292D">
      <w:pPr>
        <w:pStyle w:val="McGillBodyText"/>
        <w:ind w:firstLine="720"/>
        <w:jc w:val="both"/>
        <w:rPr>
          <w:rFonts w:cs="Arial Unicode MS"/>
        </w:rPr>
      </w:pPr>
      <w:r w:rsidRPr="00C0292D">
        <w:rPr>
          <w:rFonts w:cs="Arial Unicode MS"/>
        </w:rPr>
        <w:t xml:space="preserve"> </w:t>
      </w:r>
      <w:r w:rsidR="00823125" w:rsidRPr="00C0292D">
        <w:rPr>
          <w:rFonts w:cs="Arial Unicode MS"/>
        </w:rPr>
        <w:t>Arsenic III compounds have the ability are known have labile bonds.</w:t>
      </w:r>
      <w:r w:rsidR="006870E7" w:rsidRPr="00C0292D">
        <w:rPr>
          <w:rFonts w:cs="Arial Unicode MS"/>
        </w:rPr>
        <w:t xml:space="preserve"> </w:t>
      </w:r>
      <w:r w:rsidR="00823125" w:rsidRPr="00C0292D">
        <w:rPr>
          <w:rFonts w:cs="Arial Unicode MS"/>
        </w:rPr>
        <w:t>The is shown by the ability of meso-2</w:t>
      </w:r>
      <w:proofErr w:type="gramStart"/>
      <w:r w:rsidR="00823125" w:rsidRPr="00C0292D">
        <w:rPr>
          <w:rFonts w:cs="Arial Unicode MS"/>
        </w:rPr>
        <w:t>,3</w:t>
      </w:r>
      <w:proofErr w:type="gramEnd"/>
      <w:r w:rsidR="00823125" w:rsidRPr="00C0292D">
        <w:rPr>
          <w:rFonts w:cs="Arial Unicode MS"/>
        </w:rPr>
        <w:t>-dimercaptosuccinic acid to displace GSH from the complex from As(GS)</w:t>
      </w:r>
      <w:r w:rsidR="00823125" w:rsidRPr="00C0292D">
        <w:rPr>
          <w:rFonts w:cs="Arial Unicode MS"/>
          <w:vertAlign w:val="subscript"/>
        </w:rPr>
        <w:t>3</w:t>
      </w:r>
      <w:hyperlink w:anchor="_ENREF_1_25" w:tooltip="Delnomdedieu, 1993 #60" w:history="1">
        <w:r w:rsidR="001950DE"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aXB0Ij4yNTwvc3R5bGU+PC9EaXNwbGF5VGV4dD48cmVjb3JkPjxyZWMtbnVtYmVyPjYwPC9yZWMt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1950DE">
          <w:rPr>
            <w:rFonts w:cs="Arial Unicode MS"/>
            <w:vertAlign w:val="subscript"/>
          </w:rPr>
          <w:instrText xml:space="preserve"> ADDIN EN.CITE </w:instrText>
        </w:r>
        <w:r w:rsidR="001950DE">
          <w:rPr>
            <w:rFonts w:cs="Arial Unicode MS"/>
            <w:vertAlign w:val="subscript"/>
          </w:rPr>
          <w:fldChar w:fldCharType="begin">
            <w:fldData xml:space="preserve">PEVuZE5vdGU+PENpdGU+PEF1dGhvcj5EZWxub21kZWRpZXU8L0F1dGhvcj48WWVhcj4xOTkzPC9Z
ZWFyPjxSZWNOdW0+NjA8L1JlY051bT48RGlzcGxheVRleHQ+PHN0eWxlIGZhY2U9InN1cGVyc2Ny
aXB0Ij4yNTwvc3R5bGU+PC9EaXNwbGF5VGV4dD48cmVjb3JkPjxyZWMtbnVtYmVyPjYwPC9yZWMt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1950DE">
          <w:rPr>
            <w:rFonts w:cs="Arial Unicode MS"/>
            <w:vertAlign w:val="subscript"/>
          </w:rPr>
          <w:instrText xml:space="preserve"> ADDIN EN.CITE.DATA </w:instrText>
        </w:r>
        <w:r w:rsidR="001950DE">
          <w:rPr>
            <w:rFonts w:cs="Arial Unicode MS"/>
            <w:vertAlign w:val="subscript"/>
          </w:rPr>
        </w:r>
        <w:r w:rsidR="001950DE">
          <w:rPr>
            <w:rFonts w:cs="Arial Unicode MS"/>
            <w:vertAlign w:val="subscript"/>
          </w:rPr>
          <w:fldChar w:fldCharType="end"/>
        </w:r>
        <w:r w:rsidR="001950DE" w:rsidRPr="00C0292D">
          <w:rPr>
            <w:rFonts w:cs="Arial Unicode MS"/>
            <w:vertAlign w:val="subscript"/>
          </w:rPr>
          <w:fldChar w:fldCharType="separate"/>
        </w:r>
        <w:r w:rsidR="001950DE" w:rsidRPr="00C0292D">
          <w:rPr>
            <w:rFonts w:cs="Arial Unicode MS"/>
            <w:noProof/>
            <w:vertAlign w:val="superscript"/>
          </w:rPr>
          <w:t>25</w:t>
        </w:r>
        <w:r w:rsidR="001950DE" w:rsidRPr="00C0292D">
          <w:rPr>
            <w:rFonts w:cs="Arial Unicode MS"/>
            <w:vertAlign w:val="subscript"/>
          </w:rPr>
          <w:fldChar w:fldCharType="end"/>
        </w:r>
      </w:hyperlink>
    </w:p>
    <w:p w14:paraId="255BDBD9" w14:textId="0BB89066" w:rsidR="009856C5" w:rsidRPr="00C0292D" w:rsidRDefault="009856C5" w:rsidP="00C0292D">
      <w:pPr>
        <w:pStyle w:val="McGillBodyText"/>
        <w:ind w:firstLine="720"/>
        <w:jc w:val="both"/>
        <w:rPr>
          <w:rFonts w:cs="Arial Unicode MS"/>
        </w:rPr>
      </w:pPr>
      <w:r w:rsidRPr="00C0292D">
        <w:rPr>
          <w:rFonts w:cs="Arial Unicode MS"/>
        </w:rPr>
        <w:lastRenderedPageBreak/>
        <w:t>Arsenic systems have been studied by theoretical chemistry by Orthaber et al</w:t>
      </w:r>
      <w:hyperlink w:anchor="_ENREF_1_26" w:tooltip="Orthaber, 2012 #2" w:history="1">
        <w:r w:rsidR="001950DE" w:rsidRPr="00C0292D">
          <w:rPr>
            <w:rFonts w:cs="Arial Unicode MS"/>
          </w:rPr>
          <w:fldChar w:fldCharType="begin"/>
        </w:r>
        <w:r w:rsidR="001950DE">
          <w:rPr>
            <w:rFonts w:cs="Arial Unicode MS"/>
          </w:rPr>
          <w:instrText xml:space="preserve"> ADDIN EN.CITE &lt;EndNote&gt;&lt;Cite&gt;&lt;Author&gt;Orthaber&lt;/Author&gt;&lt;Year&gt;2012&lt;/Year&gt;&lt;RecNum&gt;2&lt;/RecNum&gt;&lt;DisplayText&gt;&lt;style face="superscript"&gt;26&lt;/style&gt;&lt;/DisplayText&gt;&lt;record&gt;&lt;rec-number&gt;2&lt;/rec-number&gt;&lt;foreign-keys&gt;&lt;key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26</w:t>
        </w:r>
        <w:r w:rsidR="001950DE"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500DD6E4" w14:textId="77777777" w:rsidR="00614E4C" w:rsidRPr="00C0292D" w:rsidRDefault="00614E4C" w:rsidP="00C0292D">
      <w:pPr>
        <w:pStyle w:val="McGillBodyText"/>
        <w:jc w:val="both"/>
        <w:rPr>
          <w:rFonts w:cs="Arial Unicode MS"/>
        </w:rPr>
      </w:pPr>
    </w:p>
    <w:p w14:paraId="3DF9D879" w14:textId="77777777" w:rsidR="009856C5" w:rsidRPr="00C0292D" w:rsidRDefault="009856C5" w:rsidP="00C0292D">
      <w:pPr>
        <w:pStyle w:val="McGillBodyText"/>
        <w:jc w:val="both"/>
        <w:rPr>
          <w:rFonts w:cs="Arial Unicode MS"/>
        </w:rPr>
      </w:pPr>
      <w:r w:rsidRPr="00C0292D">
        <w:rPr>
          <w:rFonts w:cs="Arial Unicode MS"/>
        </w:rPr>
        <w:object w:dxaOrig="7531" w:dyaOrig="1485" w14:anchorId="77A755BF">
          <v:shape id="_x0000_i1033" type="#_x0000_t75" style="width:377pt;height:74.7pt" o:ole="">
            <v:imagedata r:id="rId30" o:title=""/>
          </v:shape>
          <o:OLEObject Type="Embed" ProgID="ChemDraw.Document.6.0" ShapeID="_x0000_i1033" DrawAspect="Content" ObjectID="_1477408304" r:id="rId31"/>
        </w:object>
      </w:r>
    </w:p>
    <w:p w14:paraId="34F26629" w14:textId="77777777" w:rsidR="00614E4C" w:rsidRPr="00C0292D" w:rsidRDefault="00D64EAE" w:rsidP="00C0292D">
      <w:pPr>
        <w:pStyle w:val="McGillFigureCaption"/>
        <w:jc w:val="center"/>
        <w:rPr>
          <w:rFonts w:cs="Arial Unicode MS"/>
          <w:b/>
        </w:rPr>
      </w:pPr>
      <w:bookmarkStart w:id="46" w:name="_Toc40366256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6"/>
    </w:p>
    <w:p w14:paraId="52460251"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kJ/mol for dimethylarsinoylethanol. Interesting they found that the pentavalent state, the –OH and –SH could interconvert between axial and equatorial positions similar to that of the Berry pseudorotation. They found that the relative intermediate of the interconve</w:t>
      </w:r>
      <w:r w:rsidR="00886A41" w:rsidRPr="00C0292D">
        <w:rPr>
          <w:rFonts w:cs="Arial Unicode MS"/>
          <w:lang w:val="en-US"/>
        </w:rPr>
        <w:t>rs</w:t>
      </w:r>
      <w:r w:rsidRPr="00C0292D">
        <w:rPr>
          <w:rFonts w:cs="Arial Unicode MS"/>
          <w:lang w:val="en-US"/>
        </w:rPr>
        <w:t xml:space="preserve">ion is 6.7 kJ/mol. </w:t>
      </w:r>
    </w:p>
    <w:p w14:paraId="62D3CBF1" w14:textId="40D54977" w:rsidR="009856C5" w:rsidRPr="00C0292D" w:rsidRDefault="00B91709" w:rsidP="00C0292D">
      <w:pPr>
        <w:pStyle w:val="McGillBodyText"/>
        <w:ind w:firstLine="720"/>
        <w:jc w:val="both"/>
        <w:rPr>
          <w:rFonts w:cs="Arial Unicode MS"/>
        </w:rPr>
      </w:pPr>
      <w:r w:rsidRPr="00C0292D">
        <w:rPr>
          <w:rFonts w:cs="Arial Unicode MS"/>
        </w:rPr>
        <w:t>One analogous system for the lability of arsenic is that of Mercury. The mercury thiolate bond has been shown to be labile and ca</w:t>
      </w:r>
      <w:r w:rsidR="007C4410" w:rsidRPr="00C0292D">
        <w:rPr>
          <w:rFonts w:cs="Arial Unicode MS"/>
        </w:rPr>
        <w:t>pa</w:t>
      </w:r>
      <w:r w:rsidRPr="00C0292D">
        <w:rPr>
          <w:rFonts w:cs="Arial Unicode MS"/>
        </w:rPr>
        <w:t>ble of rapidly breaking and reforming</w:t>
      </w:r>
      <w:hyperlink w:anchor="_ENREF_1_27" w:tooltip="Carson, 1982 #49" w:history="1">
        <w:r w:rsidR="001950DE" w:rsidRPr="00C0292D">
          <w:rPr>
            <w:rFonts w:cs="Arial Unicode MS"/>
          </w:rPr>
          <w:fldChar w:fldCharType="begin"/>
        </w:r>
        <w:r w:rsidR="001950DE">
          <w:rPr>
            <w:rFonts w:cs="Arial Unicode MS"/>
          </w:rPr>
          <w:instrText xml:space="preserve"> ADDIN EN.CITE &lt;EndNote&gt;&lt;Cite&gt;&lt;Author&gt;Carson&lt;/Author&gt;&lt;Year&gt;1982&lt;/Year&gt;&lt;RecNum&gt;49&lt;/RecNum&gt;&lt;DisplayText&gt;&lt;style face="superscript"&gt;27&lt;/style&gt;&lt;/DisplayText&gt;&lt;record&gt;&lt;rec-number&gt;49&lt;/rec-number&gt;&lt;foreign-keys&gt;&lt;key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1950DE" w:rsidRPr="00C0292D">
          <w:rPr>
            <w:rFonts w:cs="Arial Unicode MS"/>
          </w:rPr>
          <w:fldChar w:fldCharType="separate"/>
        </w:r>
        <w:r w:rsidR="001950DE" w:rsidRPr="00C0292D">
          <w:rPr>
            <w:rFonts w:cs="Arial Unicode MS"/>
            <w:noProof/>
            <w:vertAlign w:val="superscript"/>
          </w:rPr>
          <w:t>27</w:t>
        </w:r>
        <w:r w:rsidR="001950DE" w:rsidRPr="00C0292D">
          <w:rPr>
            <w:rFonts w:cs="Arial Unicode MS"/>
          </w:rPr>
          <w:fldChar w:fldCharType="end"/>
        </w:r>
      </w:hyperlink>
      <w:r w:rsidR="00E966C5" w:rsidRPr="00C0292D">
        <w:rPr>
          <w:rFonts w:cs="Arial Unicode MS"/>
        </w:rPr>
        <w:t xml:space="preserve">. </w:t>
      </w:r>
    </w:p>
    <w:p w14:paraId="7243D9AE" w14:textId="77777777" w:rsidR="004F7D23" w:rsidRPr="00C0292D" w:rsidRDefault="00A07664" w:rsidP="00C0292D">
      <w:pPr>
        <w:pStyle w:val="McGillSecondLevelSubheading"/>
        <w:rPr>
          <w:rFonts w:cs="Arial Unicode MS"/>
        </w:rPr>
      </w:pPr>
      <w:bookmarkStart w:id="47" w:name="_Toc364069067"/>
      <w:bookmarkStart w:id="48" w:name="_Toc403662350"/>
      <w:r w:rsidRPr="00C0292D">
        <w:rPr>
          <w:rFonts w:cs="Arial Unicode MS"/>
        </w:rPr>
        <w:t>1.2.4 Co-ordination and geometry of arsenic compounds</w:t>
      </w:r>
      <w:bookmarkEnd w:id="47"/>
      <w:bookmarkEnd w:id="48"/>
    </w:p>
    <w:p w14:paraId="3002CF17"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76CF67F7" w14:textId="6A540A01" w:rsidR="006E7D82" w:rsidRPr="00C0292D" w:rsidRDefault="006E7D82" w:rsidP="00C0292D">
      <w:pPr>
        <w:pStyle w:val="McGillBodyText"/>
        <w:jc w:val="both"/>
        <w:rPr>
          <w:rFonts w:cs="Arial Unicode MS"/>
          <w:lang w:val="en-US"/>
        </w:rPr>
      </w:pPr>
      <w:r w:rsidRPr="00C0292D">
        <w:rPr>
          <w:rFonts w:cs="Arial Unicode MS"/>
        </w:rPr>
        <w:lastRenderedPageBreak/>
        <w:tab/>
        <w:t>Edmonds et al</w:t>
      </w:r>
      <w:hyperlink w:anchor="_ENREF_1_28" w:tooltip="Edmonds, 2006 #303" w:history="1">
        <w:r w:rsidR="001950DE" w:rsidRPr="00C0292D">
          <w:rPr>
            <w:rFonts w:cs="Arial Unicode MS"/>
          </w:rPr>
          <w:fldChar w:fldCharType="begin"/>
        </w:r>
        <w:r w:rsidR="001950DE">
          <w:rPr>
            <w:rFonts w:cs="Arial Unicode MS"/>
          </w:rPr>
          <w:instrText xml:space="preserve"> ADDIN EN.CITE &lt;EndNote&gt;&lt;Cite&gt;&lt;Author&gt;Edmonds&lt;/Author&gt;&lt;Year&gt;2006&lt;/Year&gt;&lt;RecNum&gt;303&lt;/RecNum&gt;&lt;DisplayText&gt;&lt;style face="superscript"&gt;28&lt;/style&gt;&lt;/DisplayText&gt;&lt;record&gt;&lt;rec-number&gt;303&lt;/rec-number&gt;&lt;foreign-keys&gt;&lt;key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1950DE" w:rsidRPr="00C0292D">
          <w:rPr>
            <w:rFonts w:cs="Arial Unicode MS"/>
          </w:rPr>
          <w:fldChar w:fldCharType="separate"/>
        </w:r>
        <w:r w:rsidR="001950DE" w:rsidRPr="00C0292D">
          <w:rPr>
            <w:rFonts w:cs="Arial Unicode MS"/>
            <w:noProof/>
            <w:vertAlign w:val="superscript"/>
          </w:rPr>
          <w:t>28</w:t>
        </w:r>
        <w:r w:rsidR="001950DE" w:rsidRPr="00C0292D">
          <w:rPr>
            <w:rFonts w:cs="Arial Unicode MS"/>
          </w:rPr>
          <w:fldChar w:fldCharType="end"/>
        </w:r>
      </w:hyperlink>
      <w:r w:rsidRPr="00C0292D">
        <w:rPr>
          <w:rFonts w:cs="Arial Unicode MS"/>
        </w:rPr>
        <w:t xml:space="preserve"> found that chiral </w:t>
      </w:r>
      <w:r w:rsidR="008407E0" w:rsidRPr="00C0292D">
        <w:rPr>
          <w:rFonts w:cs="Arial Unicode MS"/>
        </w:rPr>
        <w:t>arsenite</w:t>
      </w:r>
      <w:r w:rsidRPr="00C0292D">
        <w:rPr>
          <w:rFonts w:cs="Arial Unicode MS"/>
        </w:rPr>
        <w:t xml:space="preserve"> species are capable </w:t>
      </w:r>
      <w:r w:rsidR="009F51CE" w:rsidRPr="00C0292D">
        <w:rPr>
          <w:rFonts w:cs="Arial Unicode MS"/>
        </w:rPr>
        <w:t xml:space="preserve">rapidly racemizing. </w:t>
      </w:r>
      <w:r w:rsidR="00C34513" w:rsidRPr="00C0292D">
        <w:rPr>
          <w:rFonts w:cs="Arial Unicode MS"/>
        </w:rPr>
        <w:t xml:space="preserve">The studied this using the chiral arsenite, methylphenylarsinic acid and reacted it with (L)-glutathione to form two diastereomers. </w:t>
      </w:r>
      <w:r w:rsidR="00D95A6A" w:rsidRPr="00C0292D">
        <w:rPr>
          <w:rFonts w:cs="Arial Unicode MS"/>
        </w:rPr>
        <w:t xml:space="preserve">The then tried to separate the diastereomers using HPLC </w:t>
      </w:r>
    </w:p>
    <w:p w14:paraId="0DD45AEE" w14:textId="77777777" w:rsidR="00BB1813" w:rsidRPr="00C0292D" w:rsidRDefault="00C34513" w:rsidP="00C0292D">
      <w:pPr>
        <w:pStyle w:val="McGillBodyText"/>
        <w:jc w:val="both"/>
        <w:rPr>
          <w:rFonts w:cs="Arial Unicode MS"/>
        </w:rPr>
      </w:pPr>
      <w:r w:rsidRPr="00C0292D">
        <w:rPr>
          <w:rFonts w:cs="Arial Unicode MS"/>
        </w:rPr>
        <w:object w:dxaOrig="10155" w:dyaOrig="3845" w14:anchorId="699173D9">
          <v:shape id="_x0000_i1034" type="#_x0000_t75" style="width:451.7pt;height:171.15pt" o:ole="">
            <v:imagedata r:id="rId32" o:title=""/>
          </v:shape>
          <o:OLEObject Type="Embed" ProgID="ChemDraw.Document.6.0" ShapeID="_x0000_i1034" DrawAspect="Content" ObjectID="_1477408305" r:id="rId33"/>
        </w:object>
      </w:r>
    </w:p>
    <w:p w14:paraId="26B11B07" w14:textId="77777777" w:rsidR="00C34513" w:rsidRPr="00C0292D" w:rsidRDefault="00BB1813" w:rsidP="004B26FB">
      <w:pPr>
        <w:pStyle w:val="McGillBodyText"/>
        <w:jc w:val="both"/>
        <w:rPr>
          <w:rFonts w:cs="Arial Unicode MS"/>
        </w:rPr>
      </w:pPr>
      <w:r w:rsidRPr="00C0292D">
        <w:rPr>
          <w:rFonts w:cs="Arial Unicode MS"/>
        </w:rPr>
        <w:tab/>
        <w:t>They tried to resolve the diastereomers using NMR spectroscopy with the aid of lanthanide shift reagents and COSY 2D techniques. They were surprised to find that the species have racemized during the purification process (with heating was less than 40</w:t>
      </w:r>
      <w:r w:rsidRPr="00C0292D">
        <w:rPr>
          <w:rFonts w:cs="Arial Unicode MS" w:hint="eastAsia"/>
        </w:rPr>
        <w:t>°</w:t>
      </w:r>
      <w:r w:rsidRPr="00C0292D">
        <w:rPr>
          <w:rFonts w:cs="Arial Unicode MS"/>
          <w:lang w:val="en-US"/>
        </w:rPr>
        <w:t xml:space="preserve">C). The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7366A8B7" w14:textId="77777777" w:rsidR="006D5302" w:rsidRPr="00C0292D" w:rsidRDefault="006D5302" w:rsidP="004B26FB">
      <w:pPr>
        <w:pStyle w:val="McGillBodyText"/>
        <w:jc w:val="both"/>
        <w:rPr>
          <w:rFonts w:cs="Arial Unicode MS"/>
        </w:rPr>
      </w:pPr>
    </w:p>
    <w:p w14:paraId="44637821" w14:textId="77777777" w:rsidR="009856C5" w:rsidRPr="00C0292D" w:rsidRDefault="00855D9B" w:rsidP="004B26FB">
      <w:pPr>
        <w:pStyle w:val="McGillSecondLevelSubheading"/>
        <w:jc w:val="both"/>
        <w:rPr>
          <w:rFonts w:cs="Arial Unicode MS"/>
        </w:rPr>
      </w:pPr>
      <w:bookmarkStart w:id="49" w:name="_Toc364069068"/>
      <w:bookmarkStart w:id="50" w:name="_Toc403662351"/>
      <w:r w:rsidRPr="00C0292D">
        <w:rPr>
          <w:rFonts w:cs="Arial Unicode MS"/>
        </w:rPr>
        <w:t>1.2.</w:t>
      </w:r>
      <w:r w:rsidR="004F7D23" w:rsidRPr="00C0292D">
        <w:rPr>
          <w:rFonts w:cs="Arial Unicode MS"/>
        </w:rPr>
        <w:t>5</w:t>
      </w:r>
      <w:r w:rsidRPr="00C0292D">
        <w:rPr>
          <w:rFonts w:cs="Arial Unicode MS"/>
        </w:rPr>
        <w:t xml:space="preserve"> Mechanism of arsenic bond lablity</w:t>
      </w:r>
      <w:bookmarkEnd w:id="49"/>
      <w:bookmarkEnd w:id="50"/>
    </w:p>
    <w:p w14:paraId="3704695F" w14:textId="18130280"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lability is not fully understood. </w:t>
      </w:r>
      <w:r w:rsidR="00F83A19" w:rsidRPr="00C0292D">
        <w:rPr>
          <w:rFonts w:cs="Arial Unicode MS"/>
        </w:rPr>
        <w:t>Zampella et al</w:t>
      </w:r>
      <w:hyperlink w:anchor="_ENREF_1_29" w:tooltip="Zampella, 2012 #68" w:history="1">
        <w:r w:rsidR="001950DE" w:rsidRPr="00C0292D">
          <w:rPr>
            <w:rFonts w:cs="Arial Unicode MS"/>
          </w:rPr>
          <w:fldChar w:fldCharType="begin"/>
        </w:r>
        <w:r w:rsidR="001950DE">
          <w:rPr>
            <w:rFonts w:cs="Arial Unicode MS"/>
          </w:rPr>
          <w:instrText xml:space="preserve"> ADDIN EN.CITE &lt;EndNote&gt;&lt;Cite&gt;&lt;Author&gt;Zampella&lt;/Author&gt;&lt;Year&gt;2012&lt;/Year&gt;&lt;RecNum&gt;68&lt;/RecNum&gt;&lt;DisplayText&gt;&lt;style face="superscript"&gt;29&lt;/style&gt;&lt;/DisplayText&gt;&lt;record&gt;&lt;rec-number&gt;68&lt;/rec-number&gt;&lt;foreign-keys&gt;&lt;key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1950DE" w:rsidRPr="00C0292D">
          <w:rPr>
            <w:rFonts w:cs="Arial Unicode MS"/>
          </w:rPr>
          <w:fldChar w:fldCharType="separate"/>
        </w:r>
        <w:r w:rsidR="001950DE" w:rsidRPr="00C0292D">
          <w:rPr>
            <w:rFonts w:cs="Arial Unicode MS"/>
            <w:noProof/>
            <w:vertAlign w:val="superscript"/>
          </w:rPr>
          <w:t>29</w:t>
        </w:r>
        <w:r w:rsidR="001950DE"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structures of arsenite systems</w:t>
      </w:r>
      <w:r w:rsidR="00277479" w:rsidRPr="00C0292D">
        <w:rPr>
          <w:rFonts w:cs="Arial Unicode MS"/>
        </w:rPr>
        <w:t xml:space="preserve"> using DFT calculations</w:t>
      </w:r>
      <w:r w:rsidR="006B369C" w:rsidRPr="00C0292D">
        <w:rPr>
          <w:rFonts w:cs="Arial Unicode MS"/>
        </w:rPr>
        <w:t xml:space="preserve"> in order to understand how arsenite interacts with </w:t>
      </w:r>
      <w:r w:rsidR="006B369C" w:rsidRPr="00C0292D">
        <w:rPr>
          <w:rFonts w:cs="Arial Unicode MS"/>
        </w:rPr>
        <w:lastRenderedPageBreak/>
        <w:t xml:space="preserve">thiols of proteins. They modelled the arsenic binding systems with </w:t>
      </w:r>
      <w:proofErr w:type="gramStart"/>
      <w:r w:rsidR="006B369C" w:rsidRPr="00C0292D">
        <w:rPr>
          <w:rFonts w:cs="Arial Unicode MS"/>
        </w:rPr>
        <w:t>As(</w:t>
      </w:r>
      <w:proofErr w:type="gramEnd"/>
      <w:r w:rsidR="006B369C" w:rsidRPr="00C0292D">
        <w:rPr>
          <w:rFonts w:cs="Arial Unicode MS"/>
        </w:rPr>
        <w:t>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endo and exo isomers. </w:t>
      </w:r>
    </w:p>
    <w:p w14:paraId="3F4B441E" w14:textId="77777777" w:rsidR="001D0986" w:rsidRPr="00C0292D" w:rsidRDefault="006E3528" w:rsidP="00C0292D">
      <w:pPr>
        <w:pStyle w:val="McGillBodyText"/>
        <w:jc w:val="center"/>
        <w:rPr>
          <w:rFonts w:cs="Arial Unicode MS"/>
        </w:rPr>
      </w:pPr>
      <w:r w:rsidRPr="00C0292D">
        <w:rPr>
          <w:rFonts w:cs="Arial Unicode MS"/>
          <w:noProof/>
          <w:lang w:val="en-US" w:eastAsia="zh-CN"/>
        </w:rPr>
        <w:drawing>
          <wp:inline distT="0" distB="0" distL="0" distR="0" wp14:anchorId="0C164897" wp14:editId="4DEB8CE4">
            <wp:extent cx="4037330" cy="3597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7330" cy="3597275"/>
                    </a:xfrm>
                    <a:prstGeom prst="rect">
                      <a:avLst/>
                    </a:prstGeom>
                    <a:noFill/>
                    <a:ln>
                      <a:noFill/>
                    </a:ln>
                  </pic:spPr>
                </pic:pic>
              </a:graphicData>
            </a:graphic>
          </wp:inline>
        </w:drawing>
      </w:r>
    </w:p>
    <w:p w14:paraId="45810E3C" w14:textId="77777777" w:rsidR="002342BC" w:rsidRPr="00C0292D" w:rsidRDefault="008951EA" w:rsidP="00C0292D">
      <w:pPr>
        <w:pStyle w:val="McGillFigureCaption"/>
        <w:jc w:val="center"/>
        <w:rPr>
          <w:rFonts w:cs="Arial Unicode MS"/>
          <w:b/>
        </w:rPr>
      </w:pPr>
      <w:bookmarkStart w:id="51" w:name="_Toc40366256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12</w:t>
      </w:r>
      <w:r w:rsidRPr="00C0292D">
        <w:rPr>
          <w:rFonts w:cs="Arial Unicode MS"/>
          <w:b/>
        </w:rPr>
        <w:fldChar w:fldCharType="end"/>
      </w:r>
      <w:r w:rsidRPr="00C0292D">
        <w:rPr>
          <w:rFonts w:cs="Arial Unicode MS"/>
          <w:b/>
        </w:rPr>
        <w:t xml:space="preserve">: endo and exo binding forms of </w:t>
      </w:r>
      <w:proofErr w:type="gramStart"/>
      <w:r w:rsidRPr="00C0292D">
        <w:rPr>
          <w:rFonts w:cs="Arial Unicode MS"/>
          <w:b/>
        </w:rPr>
        <w:t>As(</w:t>
      </w:r>
      <w:proofErr w:type="gramEnd"/>
      <w:r w:rsidRPr="00C0292D">
        <w:rPr>
          <w:rFonts w:cs="Arial Unicode MS"/>
          <w:b/>
        </w:rPr>
        <w:t>CH</w:t>
      </w:r>
      <w:r w:rsidRPr="00C0292D">
        <w:rPr>
          <w:rFonts w:cs="Arial Unicode MS"/>
          <w:b/>
          <w:vertAlign w:val="subscript"/>
        </w:rPr>
        <w:t>3</w:t>
      </w:r>
      <w:r w:rsidRPr="00C0292D">
        <w:rPr>
          <w:rFonts w:cs="Arial Unicode MS"/>
          <w:b/>
        </w:rPr>
        <w:t>S)</w:t>
      </w:r>
      <w:r w:rsidRPr="00C0292D">
        <w:rPr>
          <w:rFonts w:cs="Arial Unicode MS"/>
          <w:b/>
          <w:vertAlign w:val="subscript"/>
        </w:rPr>
        <w:t>3</w:t>
      </w:r>
      <w:bookmarkEnd w:id="51"/>
    </w:p>
    <w:p w14:paraId="030BFDC0"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7E125C14" w14:textId="77777777" w:rsidR="00886A41" w:rsidRPr="00C0292D" w:rsidRDefault="00C1089C" w:rsidP="004B26FB">
      <w:pPr>
        <w:pStyle w:val="McGillFirstLevelSubheading"/>
        <w:jc w:val="both"/>
        <w:rPr>
          <w:rFonts w:cs="Arial Unicode MS"/>
        </w:rPr>
      </w:pPr>
      <w:bookmarkStart w:id="52" w:name="_Toc364069069"/>
      <w:bookmarkStart w:id="53" w:name="_Toc403662352"/>
      <w:r w:rsidRPr="00C0292D">
        <w:rPr>
          <w:rFonts w:cs="Arial Unicode MS"/>
        </w:rPr>
        <w:t>1.3 Summary</w:t>
      </w:r>
      <w:bookmarkEnd w:id="52"/>
      <w:bookmarkEnd w:id="53"/>
    </w:p>
    <w:p w14:paraId="2163675A"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t>
      </w:r>
      <w:r w:rsidR="00160D6C" w:rsidRPr="00C0292D">
        <w:rPr>
          <w:rFonts w:cs="Arial Unicode MS"/>
        </w:rPr>
        <w:lastRenderedPageBreak/>
        <w:t xml:space="preserve">whilst arsenic </w:t>
      </w:r>
      <w:r w:rsidR="003A16AD" w:rsidRPr="00C0292D">
        <w:rPr>
          <w:rFonts w:cs="Arial Unicode MS"/>
        </w:rPr>
        <w:t>is often thought react in an analogous fashion</w:t>
      </w:r>
      <w:r w:rsidR="00160D6C" w:rsidRPr="00C0292D">
        <w:rPr>
          <w:rFonts w:cs="Arial Unicode MS"/>
        </w:rPr>
        <w:t xml:space="preserve"> phosphorus, the kinetics and thermodynamics of pnicogen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In addition to having different reactivity than phosphorus, arsenic seems to have bond lability, where arsenic appears to move between different thiol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thiol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7D80AA74" w14:textId="77777777" w:rsidR="00E05F6F" w:rsidRPr="00C0292D" w:rsidRDefault="009856C5" w:rsidP="00C0292D">
      <w:pPr>
        <w:pStyle w:val="McGillFirstLevelSubheading"/>
        <w:rPr>
          <w:rFonts w:cs="Arial Unicode MS"/>
        </w:rPr>
      </w:pPr>
      <w:r w:rsidRPr="00C0292D">
        <w:rPr>
          <w:rFonts w:cs="Arial Unicode MS"/>
        </w:rPr>
        <w:br w:type="page"/>
      </w:r>
      <w:bookmarkStart w:id="54" w:name="_Toc403662353"/>
      <w:r w:rsidR="00FA509E" w:rsidRPr="00C0292D">
        <w:rPr>
          <w:rFonts w:cs="Arial Unicode MS"/>
        </w:rPr>
        <w:lastRenderedPageBreak/>
        <w:t>References</w:t>
      </w:r>
      <w:bookmarkEnd w:id="54"/>
    </w:p>
    <w:p w14:paraId="28A48389" w14:textId="77777777" w:rsidR="001950DE" w:rsidRPr="001950DE" w:rsidRDefault="00E05F6F" w:rsidP="001950DE">
      <w:pPr>
        <w:pStyle w:val="EndNoteBibliography"/>
      </w:pPr>
      <w:r w:rsidRPr="00C0292D">
        <w:fldChar w:fldCharType="begin"/>
      </w:r>
      <w:r w:rsidRPr="00C0292D">
        <w:instrText xml:space="preserve"> ADDIN EN.SECTION.REFLIST </w:instrText>
      </w:r>
      <w:r w:rsidRPr="00C0292D">
        <w:fldChar w:fldCharType="separate"/>
      </w:r>
      <w:bookmarkStart w:id="55" w:name="_ENREF_1_1"/>
      <w:r w:rsidR="001950DE" w:rsidRPr="001950DE">
        <w:t>1.</w:t>
      </w:r>
      <w:r w:rsidR="001950DE" w:rsidRPr="001950DE">
        <w:tab/>
        <w:t xml:space="preserve">Norman, N. C., </w:t>
      </w:r>
      <w:r w:rsidR="001950DE" w:rsidRPr="001950DE">
        <w:rPr>
          <w:i/>
        </w:rPr>
        <w:t>Chemistry of Arsenic, Antimony and Bismuth</w:t>
      </w:r>
      <w:r w:rsidR="001950DE" w:rsidRPr="001950DE">
        <w:t>. Springer: 1998.</w:t>
      </w:r>
      <w:bookmarkEnd w:id="55"/>
    </w:p>
    <w:p w14:paraId="00312809" w14:textId="77777777" w:rsidR="001950DE" w:rsidRPr="001950DE" w:rsidRDefault="001950DE" w:rsidP="001950DE">
      <w:pPr>
        <w:pStyle w:val="EndNoteBibliography"/>
      </w:pPr>
      <w:bookmarkStart w:id="56" w:name="_ENREF_1_2"/>
      <w:r w:rsidRPr="001950DE">
        <w:t>2.</w:t>
      </w:r>
      <w:r w:rsidRPr="001950DE">
        <w:tab/>
        <w:t xml:space="preserve">Sun, H.; Editor, </w:t>
      </w:r>
      <w:r w:rsidRPr="001950DE">
        <w:rPr>
          <w:i/>
        </w:rPr>
        <w:t>Biological Chemistry Of Arsenic, Antimony And Bismuth</w:t>
      </w:r>
      <w:r w:rsidRPr="001950DE">
        <w:t>. John Wiley &amp; Sons Ltd.: 2011; p 383 pp.</w:t>
      </w:r>
      <w:bookmarkEnd w:id="56"/>
    </w:p>
    <w:p w14:paraId="772ACD81" w14:textId="77777777" w:rsidR="001950DE" w:rsidRPr="001950DE" w:rsidRDefault="001950DE" w:rsidP="001950DE">
      <w:pPr>
        <w:pStyle w:val="EndNoteBibliography"/>
      </w:pPr>
      <w:bookmarkStart w:id="57" w:name="_ENREF_1_3"/>
      <w:r w:rsidRPr="001950DE">
        <w:t>3.</w:t>
      </w:r>
      <w:r w:rsidRPr="001950DE">
        <w:tab/>
        <w:t xml:space="preserve">Tawfik, D. S.; Viola, R. E., Arsenate replacing phosphate: alternative life chemistries and ion promiscuity. </w:t>
      </w:r>
      <w:r w:rsidRPr="001950DE">
        <w:rPr>
          <w:i/>
        </w:rPr>
        <w:t xml:space="preserve">Biochemistry </w:t>
      </w:r>
      <w:r w:rsidRPr="001950DE">
        <w:rPr>
          <w:b/>
        </w:rPr>
        <w:t>2011,</w:t>
      </w:r>
      <w:r w:rsidRPr="001950DE">
        <w:t xml:space="preserve"> </w:t>
      </w:r>
      <w:r w:rsidRPr="001950DE">
        <w:rPr>
          <w:i/>
        </w:rPr>
        <w:t>50</w:t>
      </w:r>
      <w:r w:rsidRPr="001950DE">
        <w:t>, 1128-34.</w:t>
      </w:r>
      <w:bookmarkEnd w:id="57"/>
    </w:p>
    <w:p w14:paraId="3423B8C2" w14:textId="77777777" w:rsidR="001950DE" w:rsidRPr="001950DE" w:rsidRDefault="001950DE" w:rsidP="001950DE">
      <w:pPr>
        <w:pStyle w:val="EndNoteBibliography"/>
      </w:pPr>
      <w:bookmarkStart w:id="58" w:name="_ENREF_1_4"/>
      <w:r w:rsidRPr="001950DE">
        <w:t>4.</w:t>
      </w:r>
      <w:r w:rsidRPr="001950DE">
        <w:tab/>
        <w:t xml:space="preserve">Levason, W.; Reid, G., 3.6 - Arsenic, Antimony, and Bismuth. In </w:t>
      </w:r>
      <w:r w:rsidRPr="001950DE">
        <w:rPr>
          <w:i/>
        </w:rPr>
        <w:t>Comprehensive Coordination Chemistry II</w:t>
      </w:r>
      <w:r w:rsidRPr="001950DE">
        <w:t>, Editors-in-Chief:  , J. A. M.; Meyer, T. J., Eds. Pergamon: Oxford, 2003; pp 465-544.</w:t>
      </w:r>
      <w:bookmarkEnd w:id="58"/>
    </w:p>
    <w:p w14:paraId="490B6B6D" w14:textId="77777777" w:rsidR="001950DE" w:rsidRPr="001950DE" w:rsidRDefault="001950DE" w:rsidP="001950DE">
      <w:pPr>
        <w:pStyle w:val="EndNoteBibliography"/>
      </w:pPr>
      <w:bookmarkStart w:id="59" w:name="_ENREF_1_5"/>
      <w:r w:rsidRPr="001950DE">
        <w:t>5.</w:t>
      </w:r>
      <w:r w:rsidRPr="001950DE">
        <w:tab/>
        <w:t xml:space="preserve">Raab, A.; Hansen, H.; Feldmann, J., Labile Arsenic Compounds in Biological Matrices, or Possible Problems Finding the Metal Species Present in Cells. </w:t>
      </w:r>
      <w:r w:rsidRPr="001950DE">
        <w:rPr>
          <w:i/>
        </w:rPr>
        <w:t xml:space="preserve">Special Publication-Royal Society of Chemistry </w:t>
      </w:r>
      <w:r w:rsidRPr="001950DE">
        <w:rPr>
          <w:b/>
        </w:rPr>
        <w:t>2005,</w:t>
      </w:r>
      <w:r w:rsidRPr="001950DE">
        <w:t xml:space="preserve"> </w:t>
      </w:r>
      <w:r w:rsidRPr="001950DE">
        <w:rPr>
          <w:i/>
        </w:rPr>
        <w:t>301</w:t>
      </w:r>
      <w:r w:rsidRPr="001950DE">
        <w:t>, 72.</w:t>
      </w:r>
      <w:bookmarkEnd w:id="59"/>
    </w:p>
    <w:p w14:paraId="0F250730" w14:textId="77777777" w:rsidR="001950DE" w:rsidRPr="001950DE" w:rsidRDefault="001950DE" w:rsidP="001950DE">
      <w:pPr>
        <w:pStyle w:val="EndNoteBibliography"/>
      </w:pPr>
      <w:bookmarkStart w:id="60" w:name="_ENREF_1_6"/>
      <w:r w:rsidRPr="001950DE">
        <w:t>6.</w:t>
      </w:r>
      <w:r w:rsidRPr="001950DE">
        <w:tab/>
        <w:t xml:space="preserve">Jomova, K.; Jenisova, Z.; Feszterova, M.; Baros, S.; Liska, J.; Hudecova, D.; Rhodes, C. J.; Valko, M., Arsenic: toxicity, oxidative stress and human disease. </w:t>
      </w:r>
      <w:r w:rsidRPr="001950DE">
        <w:rPr>
          <w:i/>
        </w:rPr>
        <w:t xml:space="preserve">Journal of applied toxicology : JAT </w:t>
      </w:r>
      <w:r w:rsidRPr="001950DE">
        <w:rPr>
          <w:b/>
        </w:rPr>
        <w:t>2011,</w:t>
      </w:r>
      <w:r w:rsidRPr="001950DE">
        <w:t xml:space="preserve"> </w:t>
      </w:r>
      <w:r w:rsidRPr="001950DE">
        <w:rPr>
          <w:i/>
        </w:rPr>
        <w:t>31</w:t>
      </w:r>
      <w:r w:rsidRPr="001950DE">
        <w:t xml:space="preserve"> (2), 95-107.</w:t>
      </w:r>
      <w:bookmarkEnd w:id="60"/>
    </w:p>
    <w:p w14:paraId="446A1E6F" w14:textId="77777777" w:rsidR="001950DE" w:rsidRPr="001950DE" w:rsidRDefault="001950DE" w:rsidP="001950DE">
      <w:pPr>
        <w:pStyle w:val="EndNoteBibliography"/>
      </w:pPr>
      <w:bookmarkStart w:id="61" w:name="_ENREF_1_7"/>
      <w:r w:rsidRPr="001950DE">
        <w:t>7.</w:t>
      </w:r>
      <w:r w:rsidRPr="001950DE">
        <w:tab/>
        <w:t xml:space="preserve">Cullen, W. R., </w:t>
      </w:r>
      <w:r w:rsidRPr="001950DE">
        <w:rPr>
          <w:i/>
        </w:rPr>
        <w:t>Is Arsenic an Aphrodisiac?</w:t>
      </w:r>
      <w:r w:rsidRPr="001950DE">
        <w:t xml:space="preserve"> The Royal Society of Chemistry: 2008; p P001-P412.</w:t>
      </w:r>
      <w:bookmarkEnd w:id="61"/>
    </w:p>
    <w:p w14:paraId="25F370F3" w14:textId="77777777" w:rsidR="001950DE" w:rsidRPr="001950DE" w:rsidRDefault="001950DE" w:rsidP="001950DE">
      <w:pPr>
        <w:pStyle w:val="EndNoteBibliography"/>
      </w:pPr>
      <w:bookmarkStart w:id="62" w:name="_ENREF_1_8"/>
      <w:r w:rsidRPr="001950DE">
        <w:t>8.</w:t>
      </w:r>
      <w:r w:rsidRPr="001950DE">
        <w:tab/>
        <w:t xml:space="preserve">Thomas, D. J.; Li, J.; Waters, S. B.; Xing, W.; Adair, B. M.; Drobna, Z.; Devesa, V.; Styblo, M., Arsenic (+3 oxidation state) methyltransferase and the methylation of arsenicals. </w:t>
      </w:r>
      <w:r w:rsidRPr="001950DE">
        <w:rPr>
          <w:i/>
        </w:rPr>
        <w:t xml:space="preserve">Experimental biology and medicine (Maywood, N.J.) </w:t>
      </w:r>
      <w:r w:rsidRPr="001950DE">
        <w:rPr>
          <w:b/>
        </w:rPr>
        <w:t>2007,</w:t>
      </w:r>
      <w:r w:rsidRPr="001950DE">
        <w:t xml:space="preserve"> </w:t>
      </w:r>
      <w:r w:rsidRPr="001950DE">
        <w:rPr>
          <w:i/>
        </w:rPr>
        <w:t>232</w:t>
      </w:r>
      <w:r w:rsidRPr="001950DE">
        <w:t>, 3-13.</w:t>
      </w:r>
      <w:bookmarkEnd w:id="62"/>
    </w:p>
    <w:p w14:paraId="61049E87" w14:textId="77777777" w:rsidR="001950DE" w:rsidRPr="001950DE" w:rsidRDefault="001950DE" w:rsidP="001950DE">
      <w:pPr>
        <w:pStyle w:val="EndNoteBibliography"/>
      </w:pPr>
      <w:bookmarkStart w:id="63" w:name="_ENREF_1_9"/>
      <w:r w:rsidRPr="001950DE">
        <w:t>9.</w:t>
      </w:r>
      <w:r w:rsidRPr="001950DE">
        <w:tab/>
        <w:t xml:space="preserve">Rehman, K.; Naranmandura, H., Arsenic metabolism and thioarsenicals. </w:t>
      </w:r>
      <w:r w:rsidRPr="001950DE">
        <w:rPr>
          <w:i/>
        </w:rPr>
        <w:t xml:space="preserve">Metallomics : integrated biometal science </w:t>
      </w:r>
      <w:r w:rsidRPr="001950DE">
        <w:rPr>
          <w:b/>
        </w:rPr>
        <w:t>2012,</w:t>
      </w:r>
      <w:r w:rsidRPr="001950DE">
        <w:t xml:space="preserve"> </w:t>
      </w:r>
      <w:r w:rsidRPr="001950DE">
        <w:rPr>
          <w:i/>
        </w:rPr>
        <w:t>4</w:t>
      </w:r>
      <w:r w:rsidRPr="001950DE">
        <w:t xml:space="preserve"> (9), 881-92.</w:t>
      </w:r>
      <w:bookmarkEnd w:id="63"/>
    </w:p>
    <w:p w14:paraId="12F2E5C8" w14:textId="77777777" w:rsidR="001950DE" w:rsidRPr="001950DE" w:rsidRDefault="001950DE" w:rsidP="001950DE">
      <w:pPr>
        <w:pStyle w:val="EndNoteBibliography"/>
      </w:pPr>
      <w:bookmarkStart w:id="64" w:name="_ENREF_1_10"/>
      <w:r w:rsidRPr="001950DE">
        <w:t>10.</w:t>
      </w:r>
      <w:r w:rsidRPr="001950DE">
        <w:tab/>
        <w:t xml:space="preserve">Petrick, J. S.; Ayala-Fierro, F.; Cullen, W. R.; Carter, D. E.; Vasken Aposhian, H., Monomethylarsonous acid (MMA(III)) is more toxic than arsenite in Chang human hepatocytes. </w:t>
      </w:r>
      <w:r w:rsidRPr="001950DE">
        <w:rPr>
          <w:i/>
        </w:rPr>
        <w:t xml:space="preserve">Toxicol. Appl. Pharmacol. </w:t>
      </w:r>
      <w:r w:rsidRPr="001950DE">
        <w:rPr>
          <w:b/>
        </w:rPr>
        <w:t>2000,</w:t>
      </w:r>
      <w:r w:rsidRPr="001950DE">
        <w:t xml:space="preserve"> </w:t>
      </w:r>
      <w:r w:rsidRPr="001950DE">
        <w:rPr>
          <w:i/>
        </w:rPr>
        <w:t>163</w:t>
      </w:r>
      <w:r w:rsidRPr="001950DE">
        <w:t xml:space="preserve"> (2), 203-207.</w:t>
      </w:r>
      <w:bookmarkEnd w:id="64"/>
    </w:p>
    <w:p w14:paraId="46E272CA" w14:textId="38D15D58" w:rsidR="001950DE" w:rsidRPr="001950DE" w:rsidRDefault="001950DE" w:rsidP="001950DE">
      <w:pPr>
        <w:pStyle w:val="EndNoteBibliography"/>
      </w:pPr>
      <w:bookmarkStart w:id="65" w:name="_ENREF_1_11"/>
      <w:r w:rsidRPr="001950DE">
        <w:t>11.</w:t>
      </w:r>
      <w:r w:rsidRPr="001950DE">
        <w:tab/>
        <w:t xml:space="preserve">Arsenic Contamination of Groundwater in South and East Asian Countries. </w:t>
      </w:r>
      <w:hyperlink r:id="rId35" w:history="1">
        <w:r w:rsidRPr="001950DE">
          <w:rPr>
            <w:rStyle w:val="Hyperlink"/>
          </w:rPr>
          <w:t>http://go.worldbank.org/WVH5RSX920</w:t>
        </w:r>
      </w:hyperlink>
      <w:r w:rsidRPr="001950DE">
        <w:t xml:space="preserve"> (accessed Jan. 2013).</w:t>
      </w:r>
      <w:bookmarkEnd w:id="65"/>
    </w:p>
    <w:p w14:paraId="175E1FBF" w14:textId="77777777" w:rsidR="001950DE" w:rsidRPr="001950DE" w:rsidRDefault="001950DE" w:rsidP="001950DE">
      <w:pPr>
        <w:pStyle w:val="EndNoteBibliography"/>
      </w:pPr>
      <w:bookmarkStart w:id="66" w:name="_ENREF_1_12"/>
      <w:r w:rsidRPr="001950DE">
        <w:lastRenderedPageBreak/>
        <w:t>12.</w:t>
      </w:r>
      <w:r w:rsidRPr="001950DE">
        <w:tab/>
        <w:t xml:space="preserve">Spuches, A. M.; Kruszyna, H. G.; Rich, A. M.; Wilcox, D. E., Thermodynamics of the As(III)-thiol interaction: arsenite and monomethylarsenite complexes with glutathione, dihydrolipoic acid, and other thiol ligands. </w:t>
      </w:r>
      <w:r w:rsidRPr="001950DE">
        <w:rPr>
          <w:i/>
        </w:rPr>
        <w:t xml:space="preserve">Inorg. Chem. </w:t>
      </w:r>
      <w:r w:rsidRPr="001950DE">
        <w:rPr>
          <w:b/>
        </w:rPr>
        <w:t>2005,</w:t>
      </w:r>
      <w:r w:rsidRPr="001950DE">
        <w:t xml:space="preserve"> </w:t>
      </w:r>
      <w:r w:rsidRPr="001950DE">
        <w:rPr>
          <w:i/>
        </w:rPr>
        <w:t>44</w:t>
      </w:r>
      <w:r w:rsidRPr="001950DE">
        <w:t>, 2964-72.</w:t>
      </w:r>
      <w:bookmarkEnd w:id="66"/>
    </w:p>
    <w:p w14:paraId="5D140B6A" w14:textId="77777777" w:rsidR="001950DE" w:rsidRPr="001950DE" w:rsidRDefault="001950DE" w:rsidP="001950DE">
      <w:pPr>
        <w:pStyle w:val="EndNoteBibliography"/>
      </w:pPr>
      <w:bookmarkStart w:id="67" w:name="_ENREF_1_13"/>
      <w:r w:rsidRPr="001950DE">
        <w:t>13.</w:t>
      </w:r>
      <w:r w:rsidRPr="001950DE">
        <w:tab/>
        <w:t xml:space="preserve">Zhang, X. W.; Yan, X. J.; Zhou, Z. R.; Yang, F. F.; Wu, Z. Y.; Sun, H. B.; Liang, W. X.; Song, A. X.; Lallemand-Breitenbach, V.; Jeanne, M.; others, Arsenic trioxide controls the fate of the PML-RAR$\alpha$ oncoprotein by directly binding PML. </w:t>
      </w:r>
      <w:r w:rsidRPr="001950DE">
        <w:rPr>
          <w:i/>
        </w:rPr>
        <w:t xml:space="preserve">Science </w:t>
      </w:r>
      <w:r w:rsidRPr="001950DE">
        <w:rPr>
          <w:b/>
        </w:rPr>
        <w:t>2010,</w:t>
      </w:r>
      <w:r w:rsidRPr="001950DE">
        <w:t xml:space="preserve"> </w:t>
      </w:r>
      <w:r w:rsidRPr="001950DE">
        <w:rPr>
          <w:i/>
        </w:rPr>
        <w:t>328</w:t>
      </w:r>
      <w:r w:rsidRPr="001950DE">
        <w:t xml:space="preserve"> (5975), 240-3.</w:t>
      </w:r>
      <w:bookmarkEnd w:id="67"/>
    </w:p>
    <w:p w14:paraId="4E81D4AD" w14:textId="77777777" w:rsidR="001950DE" w:rsidRPr="001950DE" w:rsidRDefault="001950DE" w:rsidP="001950DE">
      <w:pPr>
        <w:pStyle w:val="EndNoteBibliography"/>
      </w:pPr>
      <w:bookmarkStart w:id="68" w:name="_ENREF_1_14"/>
      <w:r w:rsidRPr="001950DE">
        <w:t>14.</w:t>
      </w:r>
      <w:r w:rsidRPr="001950DE">
        <w:tab/>
        <w:t xml:space="preserve">Lallemand-Breitenbach, V.; Zhu, J.; Chen, Z.; de Thé, H., Curing APL through PML/RARA degradation by As2O3. </w:t>
      </w:r>
      <w:r w:rsidRPr="001950DE">
        <w:rPr>
          <w:i/>
        </w:rPr>
        <w:t xml:space="preserve">Trends in molecular medicine </w:t>
      </w:r>
      <w:r w:rsidRPr="001950DE">
        <w:rPr>
          <w:b/>
        </w:rPr>
        <w:t>2012,</w:t>
      </w:r>
      <w:r w:rsidRPr="001950DE">
        <w:t xml:space="preserve"> </w:t>
      </w:r>
      <w:r w:rsidRPr="001950DE">
        <w:rPr>
          <w:i/>
        </w:rPr>
        <w:t>18</w:t>
      </w:r>
      <w:r w:rsidRPr="001950DE">
        <w:t>, 36-42.</w:t>
      </w:r>
      <w:bookmarkEnd w:id="68"/>
    </w:p>
    <w:p w14:paraId="37233600" w14:textId="77777777" w:rsidR="001950DE" w:rsidRPr="001950DE" w:rsidRDefault="001950DE" w:rsidP="001950DE">
      <w:pPr>
        <w:pStyle w:val="EndNoteBibliography"/>
      </w:pPr>
      <w:bookmarkStart w:id="69" w:name="_ENREF_1_15"/>
      <w:r w:rsidRPr="001950DE">
        <w:t>15.</w:t>
      </w:r>
      <w:r w:rsidRPr="001950DE">
        <w:tab/>
        <w:t xml:space="preserve">Cullen, W.; McBride, B.; Reglinski, J., The reaction of methylarsenicals with thiols: some biological implications. </w:t>
      </w:r>
      <w:r w:rsidRPr="001950DE">
        <w:rPr>
          <w:i/>
        </w:rPr>
        <w:t xml:space="preserve">J. Inorg. Biochem. </w:t>
      </w:r>
      <w:r w:rsidRPr="001950DE">
        <w:rPr>
          <w:b/>
        </w:rPr>
        <w:t>1984,</w:t>
      </w:r>
      <w:r w:rsidRPr="001950DE">
        <w:t xml:space="preserve"> </w:t>
      </w:r>
      <w:r w:rsidRPr="001950DE">
        <w:rPr>
          <w:i/>
        </w:rPr>
        <w:t>21</w:t>
      </w:r>
      <w:r w:rsidRPr="001950DE">
        <w:t>, 179-193.</w:t>
      </w:r>
      <w:bookmarkEnd w:id="69"/>
    </w:p>
    <w:p w14:paraId="6BE82B52" w14:textId="77777777" w:rsidR="001950DE" w:rsidRPr="001950DE" w:rsidRDefault="001950DE" w:rsidP="001950DE">
      <w:pPr>
        <w:pStyle w:val="EndNoteBibliography"/>
      </w:pPr>
      <w:bookmarkStart w:id="70" w:name="_ENREF_1_16"/>
      <w:r w:rsidRPr="001950DE">
        <w:t>16.</w:t>
      </w:r>
      <w:r w:rsidRPr="001950DE">
        <w:tab/>
        <w:t xml:space="preserve">Delnomdedieu, M.; Basti, M. M.; Otvos, J. D.; Thomas, D. J., Reduction and binding of arsenate and dimethylarsinate by glutathione: a magnetic resonance study. </w:t>
      </w:r>
      <w:r w:rsidRPr="001950DE">
        <w:rPr>
          <w:i/>
        </w:rPr>
        <w:t xml:space="preserve">Chem. Biol. Interact. </w:t>
      </w:r>
      <w:r w:rsidRPr="001950DE">
        <w:rPr>
          <w:b/>
        </w:rPr>
        <w:t>1994,</w:t>
      </w:r>
      <w:r w:rsidRPr="001950DE">
        <w:t xml:space="preserve"> </w:t>
      </w:r>
      <w:r w:rsidRPr="001950DE">
        <w:rPr>
          <w:i/>
        </w:rPr>
        <w:t>90</w:t>
      </w:r>
      <w:r w:rsidRPr="001950DE">
        <w:t>, 139-55.</w:t>
      </w:r>
      <w:bookmarkEnd w:id="70"/>
    </w:p>
    <w:p w14:paraId="67AC07C3" w14:textId="77777777" w:rsidR="001950DE" w:rsidRPr="001950DE" w:rsidRDefault="001950DE" w:rsidP="001950DE">
      <w:pPr>
        <w:pStyle w:val="EndNoteBibliography"/>
      </w:pPr>
      <w:bookmarkStart w:id="71" w:name="_ENREF_1_17"/>
      <w:r w:rsidRPr="001950DE">
        <w:t>17.</w:t>
      </w:r>
      <w:r w:rsidRPr="001950DE">
        <w:tab/>
        <w:t xml:space="preserve">Scott, N.; Hatlelid, K. M.; MacKenzie, N. E.; Carter, D. E., Reactions of arsenic(III) and arsenic(V) species with glutathione. </w:t>
      </w:r>
      <w:r w:rsidRPr="001950DE">
        <w:rPr>
          <w:i/>
        </w:rPr>
        <w:t xml:space="preserve">Chem. Res. Toxicol. </w:t>
      </w:r>
      <w:r w:rsidRPr="001950DE">
        <w:rPr>
          <w:b/>
        </w:rPr>
        <w:t>1993,</w:t>
      </w:r>
      <w:r w:rsidRPr="001950DE">
        <w:t xml:space="preserve"> </w:t>
      </w:r>
      <w:r w:rsidRPr="001950DE">
        <w:rPr>
          <w:i/>
        </w:rPr>
        <w:t>6</w:t>
      </w:r>
      <w:r w:rsidRPr="001950DE">
        <w:t>, 102-6.</w:t>
      </w:r>
      <w:bookmarkEnd w:id="71"/>
    </w:p>
    <w:p w14:paraId="29CD8967" w14:textId="77777777" w:rsidR="001950DE" w:rsidRPr="001950DE" w:rsidRDefault="001950DE" w:rsidP="001950DE">
      <w:pPr>
        <w:pStyle w:val="EndNoteBibliography"/>
      </w:pPr>
      <w:bookmarkStart w:id="72" w:name="_ENREF_1_18"/>
      <w:r w:rsidRPr="001950DE">
        <w:t>18.</w:t>
      </w:r>
      <w:r w:rsidRPr="001950DE">
        <w:tab/>
        <w:t xml:space="preserve">Chen, G. C.; Zingaro, R. A.; Thompson, C. R., 6-thio and-seleno-[beta]–glucose esters of dimethylarsinous acid. </w:t>
      </w:r>
      <w:r w:rsidRPr="001950DE">
        <w:rPr>
          <w:i/>
        </w:rPr>
        <w:t xml:space="preserve">Carbohydr. Res. </w:t>
      </w:r>
      <w:r w:rsidRPr="001950DE">
        <w:rPr>
          <w:b/>
        </w:rPr>
        <w:t>1975,</w:t>
      </w:r>
      <w:r w:rsidRPr="001950DE">
        <w:t xml:space="preserve"> </w:t>
      </w:r>
      <w:r w:rsidRPr="001950DE">
        <w:rPr>
          <w:i/>
        </w:rPr>
        <w:t>39</w:t>
      </w:r>
      <w:r w:rsidRPr="001950DE">
        <w:t xml:space="preserve"> (1), 61-66.</w:t>
      </w:r>
      <w:bookmarkEnd w:id="72"/>
    </w:p>
    <w:p w14:paraId="4D231015" w14:textId="77777777" w:rsidR="001950DE" w:rsidRPr="001950DE" w:rsidRDefault="001950DE" w:rsidP="001950DE">
      <w:pPr>
        <w:pStyle w:val="EndNoteBibliography"/>
      </w:pPr>
      <w:bookmarkStart w:id="73" w:name="_ENREF_1_19"/>
      <w:r w:rsidRPr="001950DE">
        <w:t>19.</w:t>
      </w:r>
      <w:r w:rsidRPr="001950DE">
        <w:tab/>
        <w:t xml:space="preserve">Zhao, F.; Chen, Y.; Qiao, B.; Wang, J.; Na, P., Analysis of two new degradation products of arsenic triglutathione in aqueous solution. </w:t>
      </w:r>
      <w:r w:rsidRPr="001950DE">
        <w:rPr>
          <w:i/>
        </w:rPr>
        <w:t xml:space="preserve">Frontiers of Chemical Science and Engineering </w:t>
      </w:r>
      <w:r w:rsidRPr="001950DE">
        <w:rPr>
          <w:b/>
        </w:rPr>
        <w:t>2012,</w:t>
      </w:r>
      <w:r w:rsidRPr="001950DE">
        <w:t xml:space="preserve"> </w:t>
      </w:r>
      <w:r w:rsidRPr="001950DE">
        <w:rPr>
          <w:i/>
        </w:rPr>
        <w:t>6</w:t>
      </w:r>
      <w:r w:rsidRPr="001950DE">
        <w:t>, 292-300.</w:t>
      </w:r>
      <w:bookmarkEnd w:id="73"/>
    </w:p>
    <w:p w14:paraId="33BE1927" w14:textId="77777777" w:rsidR="001950DE" w:rsidRPr="001950DE" w:rsidRDefault="001950DE" w:rsidP="001950DE">
      <w:pPr>
        <w:pStyle w:val="EndNoteBibliography"/>
      </w:pPr>
      <w:bookmarkStart w:id="74" w:name="_ENREF_1_20"/>
      <w:r w:rsidRPr="001950DE">
        <w:t>20.</w:t>
      </w:r>
      <w:r w:rsidRPr="001950DE">
        <w:tab/>
        <w:t xml:space="preserve">Rey, N.; Howarth, O., Equilibrium characterization of the As (III)-cysteine and the As (III)-glutathione systems in aqueous solution. </w:t>
      </w:r>
      <w:r w:rsidRPr="001950DE">
        <w:rPr>
          <w:i/>
        </w:rPr>
        <w:t xml:space="preserve">J. Inorg. Biochem. </w:t>
      </w:r>
      <w:r w:rsidRPr="001950DE">
        <w:rPr>
          <w:b/>
        </w:rPr>
        <w:t>2004,</w:t>
      </w:r>
      <w:r w:rsidRPr="001950DE">
        <w:t xml:space="preserve"> </w:t>
      </w:r>
      <w:r w:rsidRPr="001950DE">
        <w:rPr>
          <w:i/>
        </w:rPr>
        <w:t>98</w:t>
      </w:r>
      <w:r w:rsidRPr="001950DE">
        <w:t>, 1151-9.</w:t>
      </w:r>
      <w:bookmarkEnd w:id="74"/>
    </w:p>
    <w:p w14:paraId="08F13CF7" w14:textId="77777777" w:rsidR="001950DE" w:rsidRPr="001950DE" w:rsidRDefault="001950DE" w:rsidP="001950DE">
      <w:pPr>
        <w:pStyle w:val="EndNoteBibliography"/>
      </w:pPr>
      <w:bookmarkStart w:id="75" w:name="_ENREF_1_21"/>
      <w:r w:rsidRPr="001950DE">
        <w:t>21.</w:t>
      </w:r>
      <w:r w:rsidRPr="001950DE">
        <w:tab/>
        <w:t xml:space="preserve">Rey, N. A.; Howarth, O. W., Equilibrium characterization of the As (III)-cysteine and the As (III)-glutathione systems in aqueous solution. </w:t>
      </w:r>
      <w:r w:rsidRPr="001950DE">
        <w:rPr>
          <w:i/>
        </w:rPr>
        <w:t xml:space="preserve">J. Inorg. Biochem. </w:t>
      </w:r>
      <w:r w:rsidRPr="001950DE">
        <w:rPr>
          <w:b/>
        </w:rPr>
        <w:t>2004,</w:t>
      </w:r>
      <w:r w:rsidRPr="001950DE">
        <w:t xml:space="preserve"> </w:t>
      </w:r>
      <w:r w:rsidRPr="001950DE">
        <w:rPr>
          <w:i/>
        </w:rPr>
        <w:t>98</w:t>
      </w:r>
      <w:r w:rsidRPr="001950DE">
        <w:t xml:space="preserve"> (6), 1151-9.</w:t>
      </w:r>
      <w:bookmarkEnd w:id="75"/>
    </w:p>
    <w:p w14:paraId="3F016105" w14:textId="77777777" w:rsidR="001950DE" w:rsidRPr="001950DE" w:rsidRDefault="001950DE" w:rsidP="001950DE">
      <w:pPr>
        <w:pStyle w:val="EndNoteBibliography"/>
      </w:pPr>
      <w:bookmarkStart w:id="76" w:name="_ENREF_1_22"/>
      <w:r w:rsidRPr="001950DE">
        <w:lastRenderedPageBreak/>
        <w:t>22.</w:t>
      </w:r>
      <w:r w:rsidRPr="001950DE">
        <w:tab/>
        <w:t xml:space="preserve">Wilcox, D. E., Isothermal titration calorimetry of metal ions binding to proteins: An overview of recent studies. </w:t>
      </w:r>
      <w:r w:rsidRPr="001950DE">
        <w:rPr>
          <w:i/>
        </w:rPr>
        <w:t xml:space="preserve">Inorg. Chim. Acta </w:t>
      </w:r>
      <w:r w:rsidRPr="001950DE">
        <w:rPr>
          <w:b/>
        </w:rPr>
        <w:t>2008,</w:t>
      </w:r>
      <w:r w:rsidRPr="001950DE">
        <w:t xml:space="preserve"> </w:t>
      </w:r>
      <w:r w:rsidRPr="001950DE">
        <w:rPr>
          <w:i/>
        </w:rPr>
        <w:t>361</w:t>
      </w:r>
      <w:r w:rsidRPr="001950DE">
        <w:t>, 857-867.</w:t>
      </w:r>
      <w:bookmarkEnd w:id="76"/>
    </w:p>
    <w:p w14:paraId="383B6A65" w14:textId="77777777" w:rsidR="001950DE" w:rsidRPr="001950DE" w:rsidRDefault="001950DE" w:rsidP="001950DE">
      <w:pPr>
        <w:pStyle w:val="EndNoteBibliography"/>
      </w:pPr>
      <w:bookmarkStart w:id="77" w:name="_ENREF_1_23"/>
      <w:r w:rsidRPr="001950DE">
        <w:t>23.</w:t>
      </w:r>
      <w:r w:rsidRPr="001950DE">
        <w:tab/>
        <w:t xml:space="preserve">Percy, A. J.; Gailer, J., Methylated trivalent arsenic-glutathione complexes are more stable than their arsenite analog. </w:t>
      </w:r>
      <w:r w:rsidRPr="001950DE">
        <w:rPr>
          <w:i/>
        </w:rPr>
        <w:t xml:space="preserve">Bioinorganic chemistry and applications </w:t>
      </w:r>
      <w:r w:rsidRPr="001950DE">
        <w:rPr>
          <w:b/>
        </w:rPr>
        <w:t>2008,</w:t>
      </w:r>
      <w:r w:rsidRPr="001950DE">
        <w:t xml:space="preserve"> </w:t>
      </w:r>
      <w:r w:rsidRPr="001950DE">
        <w:rPr>
          <w:i/>
        </w:rPr>
        <w:t>2008</w:t>
      </w:r>
      <w:r w:rsidRPr="001950DE">
        <w:t>, 539082.</w:t>
      </w:r>
      <w:bookmarkEnd w:id="77"/>
    </w:p>
    <w:p w14:paraId="337411E9" w14:textId="77777777" w:rsidR="001950DE" w:rsidRPr="001950DE" w:rsidRDefault="001950DE" w:rsidP="001950DE">
      <w:pPr>
        <w:pStyle w:val="EndNoteBibliography"/>
      </w:pPr>
      <w:bookmarkStart w:id="78" w:name="_ENREF_1_24"/>
      <w:r w:rsidRPr="001950DE">
        <w:t>24.</w:t>
      </w:r>
      <w:r w:rsidRPr="001950DE">
        <w:tab/>
        <w:t xml:space="preserve">Banks, C. H.; Daniel, J. R.; Zingaro, R. A., Biomolecules Bearing the S- or SeAsMe2 Function : Amino Acid and Steroid Derivatives. </w:t>
      </w:r>
      <w:r w:rsidRPr="001950DE">
        <w:rPr>
          <w:i/>
        </w:rPr>
        <w:t xml:space="preserve">J. Med. Chem. </w:t>
      </w:r>
      <w:r w:rsidRPr="001950DE">
        <w:rPr>
          <w:b/>
        </w:rPr>
        <w:t>1979,</w:t>
      </w:r>
      <w:r w:rsidRPr="001950DE">
        <w:t xml:space="preserve"> </w:t>
      </w:r>
      <w:r w:rsidRPr="001950DE">
        <w:rPr>
          <w:i/>
        </w:rPr>
        <w:t>22</w:t>
      </w:r>
      <w:r w:rsidRPr="001950DE">
        <w:t>, 572-575.</w:t>
      </w:r>
      <w:bookmarkEnd w:id="78"/>
    </w:p>
    <w:p w14:paraId="5DFFCCE1" w14:textId="77777777" w:rsidR="001950DE" w:rsidRPr="001950DE" w:rsidRDefault="001950DE" w:rsidP="001950DE">
      <w:pPr>
        <w:pStyle w:val="EndNoteBibliography"/>
      </w:pPr>
      <w:bookmarkStart w:id="79" w:name="_ENREF_1_25"/>
      <w:r w:rsidRPr="001950DE">
        <w:t>25.</w:t>
      </w:r>
      <w:r w:rsidRPr="001950DE">
        <w:tab/>
        <w:t xml:space="preserve">Delnomdedieu, M.; Basti, M. M.; Otvos, J. D.; Thomas, D. J., Transfer of arsenite from glutathione to dithiols: A model of interaction. </w:t>
      </w:r>
      <w:r w:rsidRPr="001950DE">
        <w:rPr>
          <w:i/>
        </w:rPr>
        <w:t xml:space="preserve">Chem. Res. Toxicol. </w:t>
      </w:r>
      <w:r w:rsidRPr="001950DE">
        <w:rPr>
          <w:b/>
        </w:rPr>
        <w:t>1993,</w:t>
      </w:r>
      <w:r w:rsidRPr="001950DE">
        <w:t xml:space="preserve"> </w:t>
      </w:r>
      <w:r w:rsidRPr="001950DE">
        <w:rPr>
          <w:i/>
        </w:rPr>
        <w:t>6</w:t>
      </w:r>
      <w:r w:rsidRPr="001950DE">
        <w:t>, 598-602.</w:t>
      </w:r>
      <w:bookmarkEnd w:id="79"/>
    </w:p>
    <w:p w14:paraId="4F35D553" w14:textId="77777777" w:rsidR="001950DE" w:rsidRPr="001950DE" w:rsidRDefault="001950DE" w:rsidP="001950DE">
      <w:pPr>
        <w:pStyle w:val="EndNoteBibliography"/>
      </w:pPr>
      <w:bookmarkStart w:id="80" w:name="_ENREF_1_26"/>
      <w:r w:rsidRPr="001950DE">
        <w:t>26.</w:t>
      </w:r>
      <w:r w:rsidRPr="001950DE">
        <w:tab/>
        <w:t xml:space="preserve">Orthaber, A.; Sax, A. F.; Francesconi, K. a., Oxygen versus sulfur: Structure and reactivity of substituted arsine oxides and arsine sulfides. </w:t>
      </w:r>
      <w:r w:rsidRPr="001950DE">
        <w:rPr>
          <w:i/>
        </w:rPr>
        <w:t xml:space="preserve">J. Comput. Chem. </w:t>
      </w:r>
      <w:r w:rsidRPr="001950DE">
        <w:rPr>
          <w:b/>
        </w:rPr>
        <w:t>2012,</w:t>
      </w:r>
      <w:r w:rsidRPr="001950DE">
        <w:t xml:space="preserve"> </w:t>
      </w:r>
      <w:r w:rsidRPr="001950DE">
        <w:rPr>
          <w:i/>
        </w:rPr>
        <w:t>33</w:t>
      </w:r>
      <w:r w:rsidRPr="001950DE">
        <w:t>, 112-7.</w:t>
      </w:r>
      <w:bookmarkEnd w:id="80"/>
    </w:p>
    <w:p w14:paraId="11B481CE" w14:textId="77777777" w:rsidR="001950DE" w:rsidRPr="001950DE" w:rsidRDefault="001950DE" w:rsidP="001950DE">
      <w:pPr>
        <w:pStyle w:val="EndNoteBibliography"/>
      </w:pPr>
      <w:bookmarkStart w:id="81" w:name="_ENREF_1_27"/>
      <w:r w:rsidRPr="001950DE">
        <w:t>27.</w:t>
      </w:r>
      <w:r w:rsidRPr="001950DE">
        <w:tab/>
        <w:t xml:space="preserve">Carson, G.; Dean, P., The Metal NMR Spectra of Thiolate. </w:t>
      </w:r>
      <w:r w:rsidRPr="001950DE">
        <w:rPr>
          <w:i/>
        </w:rPr>
        <w:t xml:space="preserve">Inorg. Chim. Acta </w:t>
      </w:r>
      <w:r w:rsidRPr="001950DE">
        <w:rPr>
          <w:b/>
        </w:rPr>
        <w:t>1982,</w:t>
      </w:r>
      <w:r w:rsidRPr="001950DE">
        <w:t xml:space="preserve"> </w:t>
      </w:r>
      <w:r w:rsidRPr="001950DE">
        <w:rPr>
          <w:i/>
        </w:rPr>
        <w:t>66</w:t>
      </w:r>
      <w:r w:rsidRPr="001950DE">
        <w:t>, 157-161.</w:t>
      </w:r>
      <w:bookmarkEnd w:id="81"/>
    </w:p>
    <w:p w14:paraId="749F337A" w14:textId="77777777" w:rsidR="001950DE" w:rsidRPr="001950DE" w:rsidRDefault="001950DE" w:rsidP="001950DE">
      <w:pPr>
        <w:pStyle w:val="EndNoteBibliography"/>
      </w:pPr>
      <w:bookmarkStart w:id="82" w:name="_ENREF_1_28"/>
      <w:r w:rsidRPr="001950DE">
        <w:t>28.</w:t>
      </w:r>
      <w:r w:rsidRPr="001950DE">
        <w:tab/>
        <w:t xml:space="preserve">Edmonds, J. S.; Nakayama, T.; Kondo, T.; Morita, M., Diastereoisomerism of thiol complexes of arsenic acids and pseudoasymmetry of arsenic: a 1H and 13C NMR study. </w:t>
      </w:r>
      <w:r w:rsidRPr="001950DE">
        <w:rPr>
          <w:i/>
        </w:rPr>
        <w:t xml:space="preserve">Magnetic resonance in chemistry : MRC </w:t>
      </w:r>
      <w:r w:rsidRPr="001950DE">
        <w:rPr>
          <w:b/>
        </w:rPr>
        <w:t>2006,</w:t>
      </w:r>
      <w:r w:rsidRPr="001950DE">
        <w:t xml:space="preserve"> </w:t>
      </w:r>
      <w:r w:rsidRPr="001950DE">
        <w:rPr>
          <w:i/>
        </w:rPr>
        <w:t>44</w:t>
      </w:r>
      <w:r w:rsidRPr="001950DE">
        <w:t>, 151-62.</w:t>
      </w:r>
      <w:bookmarkEnd w:id="82"/>
    </w:p>
    <w:p w14:paraId="3F9BA9AF" w14:textId="77777777" w:rsidR="001950DE" w:rsidRPr="001950DE" w:rsidRDefault="001950DE" w:rsidP="001950DE">
      <w:pPr>
        <w:pStyle w:val="EndNoteBibliography"/>
      </w:pPr>
      <w:bookmarkStart w:id="83" w:name="_ENREF_1_29"/>
      <w:r w:rsidRPr="001950DE">
        <w:t>29.</w:t>
      </w:r>
      <w:r w:rsidRPr="001950DE">
        <w:tab/>
        <w:t xml:space="preserve">Zampella, G.; Neupane, K. P.; De Gioia, L.; Pecoraro, V. L., The importance of stereochemically active lone pairs for influencing Pb(II) and As(III) protein binding. </w:t>
      </w:r>
      <w:r w:rsidRPr="001950DE">
        <w:rPr>
          <w:i/>
        </w:rPr>
        <w:t xml:space="preserve">Chemistry (Weinheim an der Bergstrasse, Germany) </w:t>
      </w:r>
      <w:r w:rsidRPr="001950DE">
        <w:rPr>
          <w:b/>
        </w:rPr>
        <w:t>2012,</w:t>
      </w:r>
      <w:r w:rsidRPr="001950DE">
        <w:t xml:space="preserve"> </w:t>
      </w:r>
      <w:r w:rsidRPr="001950DE">
        <w:rPr>
          <w:i/>
        </w:rPr>
        <w:t>18</w:t>
      </w:r>
      <w:r w:rsidRPr="001950DE">
        <w:t>, 2040-50.</w:t>
      </w:r>
      <w:bookmarkEnd w:id="83"/>
    </w:p>
    <w:p w14:paraId="75D73EAC" w14:textId="3FEB43FA" w:rsidR="00FA509E" w:rsidRPr="00C0292D" w:rsidRDefault="00E05F6F" w:rsidP="00C0292D">
      <w:pPr>
        <w:pStyle w:val="McGillBiblioEntry"/>
        <w:rPr>
          <w:rFonts w:cs="Arial Unicode MS"/>
        </w:rPr>
        <w:sectPr w:rsidR="00FA509E" w:rsidRPr="00C0292D">
          <w:headerReference w:type="default" r:id="rId36"/>
          <w:footerReference w:type="default" r:id="rId37"/>
          <w:footerReference w:type="first" r:id="rId38"/>
          <w:pgSz w:w="12240" w:h="15840"/>
          <w:pgMar w:top="1440" w:right="1800" w:bottom="1440" w:left="1800" w:header="720" w:footer="720" w:gutter="0"/>
          <w:cols w:space="720"/>
          <w:docGrid w:linePitch="360"/>
        </w:sectPr>
      </w:pPr>
      <w:r w:rsidRPr="00C0292D">
        <w:rPr>
          <w:rFonts w:cs="Arial Unicode MS"/>
        </w:rPr>
        <w:fldChar w:fldCharType="end"/>
      </w:r>
    </w:p>
    <w:p w14:paraId="5D8C3336" w14:textId="77777777" w:rsidR="00286168" w:rsidRPr="00C0292D" w:rsidRDefault="00286168" w:rsidP="00C0292D">
      <w:pPr>
        <w:pStyle w:val="McGillBodyText"/>
        <w:rPr>
          <w:rFonts w:cs="Arial Unicode MS"/>
        </w:rPr>
      </w:pPr>
    </w:p>
    <w:p w14:paraId="669579A7"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0F68F01C" w14:textId="20AD2A00" w:rsidR="00485DAF" w:rsidRDefault="00D475D2" w:rsidP="00485DAF">
      <w:pPr>
        <w:pStyle w:val="McGillChapterTitle"/>
        <w:rPr>
          <w:rFonts w:cs="Arial Unicode MS"/>
        </w:rPr>
      </w:pPr>
      <w:bookmarkStart w:id="84" w:name="_Toc403662354"/>
      <w:r w:rsidRPr="00C0292D">
        <w:rPr>
          <w:rFonts w:cs="Arial Unicode MS"/>
        </w:rPr>
        <w:lastRenderedPageBreak/>
        <w:t>Chapter 2</w:t>
      </w:r>
      <w:r w:rsidR="009D3CB8">
        <w:rPr>
          <w:rFonts w:cs="Arial Unicode MS"/>
        </w:rPr>
        <w:t xml:space="preserve">: </w:t>
      </w:r>
      <w:r w:rsidR="009D3CB8" w:rsidRPr="00252C7C">
        <w:t>Facile dimethylarsenic exchange</w:t>
      </w:r>
      <w:r w:rsidR="009D3CB8">
        <w:t xml:space="preserve"> in dimethylarsenous adducts of cysteine and glutathione.</w:t>
      </w:r>
      <w:bookmarkEnd w:id="84"/>
    </w:p>
    <w:p w14:paraId="47D01FFD" w14:textId="77777777" w:rsidR="00485DAF" w:rsidRDefault="00485DAF" w:rsidP="00485DAF">
      <w:pPr>
        <w:pStyle w:val="McGillBodyText"/>
      </w:pPr>
    </w:p>
    <w:p w14:paraId="16680122" w14:textId="77777777" w:rsidR="00485DAF" w:rsidRDefault="00485DAF" w:rsidP="00485DAF">
      <w:pPr>
        <w:pStyle w:val="McGillBodyText"/>
      </w:pPr>
    </w:p>
    <w:p w14:paraId="2F002F1F" w14:textId="06CEBFB7" w:rsidR="00763668" w:rsidRPr="00252C7C" w:rsidRDefault="009D3CB8" w:rsidP="002A2953">
      <w:pPr>
        <w:pStyle w:val="McGillFirstLevelSubheading"/>
      </w:pPr>
      <w:bookmarkStart w:id="85" w:name="_Toc403662355"/>
      <w:r>
        <w:t>Introduction</w:t>
      </w:r>
      <w:bookmarkEnd w:id="85"/>
      <w:r w:rsidR="00252C7C">
        <w:t xml:space="preserve"> </w:t>
      </w:r>
    </w:p>
    <w:p w14:paraId="351C93D3" w14:textId="77777777" w:rsidR="0025160D" w:rsidRDefault="0025160D" w:rsidP="00E567ED">
      <w:pPr>
        <w:pStyle w:val="McGillBodyText"/>
        <w:ind w:firstLine="720"/>
        <w:jc w:val="both"/>
      </w:pPr>
      <w:r>
        <w:t xml:space="preserve">The previous chapter established the need to identify the mechanics of arsenic interactions in the body. One of the primary interactions of arsenics within the body is with sulfurs on the amino acids cysteine and glutathione. The previous chapter has established that two types of chemical reactions occur between arsenic and thiols: the labile arsenic sulfur bond results in arsenic exchange between adducts and arsenic can undergo oxidation reduction reactions. The facile exchange of arsenic is between adducts of particular interest as it would improve understanding of the biochemistry of arsenic and offer new insights into its bio availability.  The following section has been adapted from the paper </w:t>
      </w:r>
      <w:r w:rsidR="00E567ED" w:rsidRPr="00E567ED">
        <w:rPr>
          <w:i/>
        </w:rPr>
        <w:t>“Facile dimethylarsenic exchange and pyramidal inversion in its cysteine and glutathione adducts</w:t>
      </w:r>
      <w:r w:rsidR="00E567ED">
        <w:t>”</w:t>
      </w:r>
      <w:r>
        <w:t xml:space="preserve">, regarding the mechanics of dimethyl arsenic exchange between its glutathione and cysteine adducts. </w:t>
      </w:r>
    </w:p>
    <w:p w14:paraId="449D7A1D" w14:textId="63544FF2" w:rsidR="00466FF5" w:rsidRDefault="00466FF5" w:rsidP="00466FF5">
      <w:pPr>
        <w:pStyle w:val="McGillFirstLevelSubheading"/>
      </w:pPr>
      <w:bookmarkStart w:id="86" w:name="_Toc403662356"/>
      <w:r>
        <w:t xml:space="preserve">2.1 </w:t>
      </w:r>
      <w:r w:rsidRPr="00252C7C">
        <w:t>Facile dimethylarsenic exchange</w:t>
      </w:r>
      <w:bookmarkEnd w:id="86"/>
    </w:p>
    <w:p w14:paraId="245FDE25" w14:textId="73828F70" w:rsidR="00923CEC" w:rsidRDefault="0025160D" w:rsidP="00923CEC">
      <w:pPr>
        <w:pStyle w:val="McGillBodyText"/>
        <w:ind w:firstLine="720"/>
        <w:jc w:val="both"/>
      </w:pPr>
      <w:r>
        <w:t>Regardless of its oxidation state or its substitution arsenic and its compounds are to varyi</w:t>
      </w:r>
      <w:r w:rsidR="00C125A5">
        <w:t>ng degrees universally toxic</w:t>
      </w:r>
      <w:hyperlink w:anchor="_ENREF_3_1" w:tooltip="Cullen, 2008 #75" w:history="1">
        <w:r w:rsidR="001950DE">
          <w:fldChar w:fldCharType="begin"/>
        </w:r>
        <w:r w:rsidR="001950DE">
          <w:instrText xml:space="preserve"> ADDIN EN.CITE &lt;EndNote&gt;&lt;Cite&gt;&lt;Author&gt;Cullen&lt;/Author&gt;&lt;Year&gt;2008&lt;/Year&gt;&lt;RecNum&gt;75&lt;/RecNum&gt;&lt;DisplayText&gt;&lt;style face="superscript"&gt;7&lt;/style&gt;&lt;/DisplayText&gt;&lt;record&gt;&lt;rec-number&gt;75&lt;/rec-number&gt;&lt;foreign-keys&gt;&lt;key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1950DE">
          <w:fldChar w:fldCharType="separate"/>
        </w:r>
        <w:r w:rsidR="001950DE" w:rsidRPr="00F83602">
          <w:rPr>
            <w:noProof/>
            <w:vertAlign w:val="superscript"/>
          </w:rPr>
          <w:t>7</w:t>
        </w:r>
        <w:r w:rsidR="001950DE">
          <w:fldChar w:fldCharType="end"/>
        </w:r>
      </w:hyperlink>
      <w:r w:rsidR="00F83602">
        <w:t>.</w:t>
      </w:r>
      <w:r>
        <w:t xml:space="preserve"> Surprisingly though As</w:t>
      </w:r>
      <w:r w:rsidRPr="00C125A5">
        <w:rPr>
          <w:vertAlign w:val="subscript"/>
        </w:rPr>
        <w:t>4</w:t>
      </w:r>
      <w:r>
        <w:t>O</w:t>
      </w:r>
      <w:r w:rsidRPr="00C125A5">
        <w:rPr>
          <w:vertAlign w:val="subscript"/>
        </w:rPr>
        <w:t>6</w:t>
      </w:r>
      <w:r>
        <w:t xml:space="preserve">, </w:t>
      </w:r>
      <w:r>
        <w:lastRenderedPageBreak/>
        <w:t xml:space="preserve">arsenous oxide, is the FDA approved therapy for acute </w:t>
      </w:r>
      <w:r w:rsidR="00F83602">
        <w:t>promyelocytic</w:t>
      </w:r>
      <w:bookmarkStart w:id="87" w:name="_GoBack"/>
      <w:bookmarkEnd w:id="87"/>
      <w:r w:rsidR="00F83602">
        <w:t xml:space="preserve"> leukemia (APL)</w:t>
      </w:r>
      <w:hyperlink w:anchor="_ENREF_3_11" w:tooltip="Chen, 1997 #101" w:history="1">
        <w:r w:rsidR="001950DE">
          <w:fldChar w:fldCharType="begin"/>
        </w:r>
        <w:r w:rsidR="001950DE">
          <w:instrText xml:space="preserve"> ADDIN EN.CITE &lt;EndNote&gt;&lt;Cite&gt;&lt;Author&gt;Chen&lt;/Author&gt;&lt;Year&gt;1997&lt;/Year&gt;&lt;RecNum&gt;101&lt;/RecNum&gt;&lt;DisplayText&gt;&lt;style face="superscript"&gt;30&lt;/style&gt;&lt;/DisplayText&gt;&lt;record&gt;&lt;rec-number&gt;101&lt;/rec-number&gt;&lt;foreign-keys&gt;&lt;key app="EN" db-id="925ewvdr4stppxextfzpv0x4edx2rrttpr5r" timestamp="1358878346"&gt;101&lt;/key&gt;&lt;/foreign-keys&gt;&lt;ref-type name="Journal Article"&gt;17&lt;/ref-type&gt;&lt;contributors&gt;&lt;authors&gt;&lt;author&gt;Chen, G. Q.&lt;/author&gt;&lt;author&gt;Shi, X. G.&lt;/author&gt;&lt;author&gt;Tang, W.&lt;/author&gt;&lt;author&gt;Xiong, S. M.&lt;/author&gt;&lt;author&gt;Zhu, J.&lt;/author&gt;&lt;author&gt;Cai, X.&lt;/author&gt;&lt;author&gt;Han, Z. G.&lt;/author&gt;&lt;author&gt;Ni, J. H.&lt;/author&gt;&lt;author&gt;Shi, G. Y.&lt;/author&gt;&lt;author&gt;Jia, P. M.&lt;/author&gt;&lt;author&gt;others,&lt;/author&gt;&lt;/authors&gt;&lt;/contributors&gt;&lt;titles&gt;&lt;title&gt;Use of arsenic trioxide (As2O3) in the treatment of acute promyelocytic leukemia (APL): I. As2O3 exerts dose-dependent dual effects on APL cells&lt;/title&gt;&lt;secondary-title&gt;Blood&lt;/secondary-title&gt;&lt;/titles&gt;&lt;pages&gt;3345-3345&lt;/pages&gt;&lt;volume&gt;89&lt;/volume&gt;&lt;number&gt;9&lt;/number&gt;&lt;dates&gt;&lt;year&gt;1997&lt;/year&gt;&lt;/dates&gt;&lt;publisher&gt;American Society of Hematology&lt;/publisher&gt;&lt;urls&gt;&lt;related-urls&gt;&lt;url&gt;http://bloodjournal.hematologylibrary.org/content/89/9/3345.short&lt;/url&gt;&lt;/related-urls&gt;&lt;pdf-urls&gt;&lt;url&gt;file:///C:/Users/wei/Documents/Mendeley Desktop/Chen et al/Blood/Chen et al. - 1997 - Use of arsenic trioxide (As2O3) in the treatment of acute promyelocytic leukemia (APL) I. As2O3 exerts dose-dependent dual effects on APL cells.pdf&lt;/url&gt;&lt;/pdf-urls&gt;&lt;/urls&gt;&lt;/record&gt;&lt;/Cite&gt;&lt;/EndNote&gt;</w:instrText>
        </w:r>
        <w:r w:rsidR="001950DE">
          <w:fldChar w:fldCharType="separate"/>
        </w:r>
        <w:r w:rsidR="001950DE" w:rsidRPr="00F83602">
          <w:rPr>
            <w:noProof/>
            <w:vertAlign w:val="superscript"/>
          </w:rPr>
          <w:t>30</w:t>
        </w:r>
        <w:r w:rsidR="001950DE">
          <w:fldChar w:fldCharType="end"/>
        </w:r>
      </w:hyperlink>
      <w:r w:rsidR="00F83602">
        <w:t>.</w:t>
      </w:r>
      <w:r>
        <w:t xml:space="preserve">  As with many metals and metalloids our current understanding of arsenic detoxification centers on its methyl derivatives, their</w:t>
      </w:r>
      <w:r w:rsidR="00F83602">
        <w:t xml:space="preserve"> transport, and localization </w:t>
      </w:r>
      <w:hyperlink w:anchor="_ENREF_3_2" w:tooltip="Thomas, 2007 #8" w:history="1">
        <w:r w:rsidR="001950DE">
          <w:fldChar w:fldCharType="begin"/>
        </w:r>
        <w:r w:rsidR="001950DE">
          <w:instrText xml:space="preserve"> ADDIN EN.CITE &lt;EndNote&gt;&lt;Cite&gt;&lt;Author&gt;Thomas&lt;/Author&gt;&lt;Year&gt;2007&lt;/Year&gt;&lt;RecNum&gt;8&lt;/RecNum&gt;&lt;DisplayText&gt;&lt;style face="superscript"&gt;8&lt;/style&gt;&lt;/DisplayText&gt;&lt;record&gt;&lt;rec-number&gt;8&lt;/rec-number&gt;&lt;foreign-keys&gt;&lt;key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1950DE">
          <w:fldChar w:fldCharType="separate"/>
        </w:r>
        <w:r w:rsidR="001950DE" w:rsidRPr="00F83602">
          <w:rPr>
            <w:noProof/>
            <w:vertAlign w:val="superscript"/>
          </w:rPr>
          <w:t>8</w:t>
        </w:r>
        <w:r w:rsidR="001950DE">
          <w:fldChar w:fldCharType="end"/>
        </w:r>
      </w:hyperlink>
      <w:r w:rsidR="00F83602">
        <w:t>.</w:t>
      </w:r>
      <w:r>
        <w:t xml:space="preserve">  In addition to its methylation arsenic binding and transport frequently involves thiols and thiol proteins, which reflects ar</w:t>
      </w:r>
      <w:r w:rsidR="00161E75">
        <w:t>senic’s strong thiophilicity</w:t>
      </w:r>
      <w:hyperlink w:anchor="_ENREF_3_4" w:tooltip="Lallemand-Breitenbach, 2012 #16" w:history="1">
        <w:r w:rsidR="001950DE">
          <w:fldChar w:fldCharType="begin"/>
        </w:r>
        <w:r w:rsidR="001950DE">
          <w:instrText xml:space="preserve"> ADDIN EN.CITE &lt;EndNote&gt;&lt;Cite&gt;&lt;Author&gt;Lallemand-Breitenbach&lt;/Author&gt;&lt;Year&gt;2012&lt;/Year&gt;&lt;RecNum&gt;16&lt;/RecNum&gt;&lt;DisplayText&gt;&lt;style face="superscript"&gt;14&lt;/style&gt;&lt;/DisplayText&gt;&lt;record&gt;&lt;rec-number&gt;16&lt;/rec-number&gt;&lt;foreign-keys&gt;&lt;key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1950DE">
          <w:fldChar w:fldCharType="separate"/>
        </w:r>
        <w:r w:rsidR="001950DE" w:rsidRPr="00161E75">
          <w:rPr>
            <w:noProof/>
            <w:vertAlign w:val="superscript"/>
          </w:rPr>
          <w:t>14</w:t>
        </w:r>
        <w:r w:rsidR="001950DE">
          <w:fldChar w:fldCharType="end"/>
        </w:r>
      </w:hyperlink>
      <w:r w:rsidR="00161E75">
        <w:rPr>
          <w:vertAlign w:val="superscript"/>
        </w:rPr>
        <w:t>,</w:t>
      </w:r>
      <w:hyperlink w:anchor="_ENREF_3_12" w:tooltip="Spuches, 2008 #253" w:history="1">
        <w:r w:rsidR="001950DE">
          <w:rPr>
            <w:vertAlign w:val="superscript"/>
          </w:rPr>
          <w:fldChar w:fldCharType="begin"/>
        </w:r>
        <w:r w:rsidR="001950DE">
          <w:rPr>
            <w:vertAlign w:val="superscript"/>
          </w:rPr>
          <w:instrText xml:space="preserve"> ADDIN EN.CITE &lt;EndNote&gt;&lt;Cite&gt;&lt;Author&gt;Spuches&lt;/Author&gt;&lt;Year&gt;2008&lt;/Year&gt;&lt;RecNum&gt;253&lt;/RecNum&gt;&lt;DisplayText&gt;&lt;style face="superscript"&gt;31&lt;/style&gt;&lt;/DisplayText&gt;&lt;record&gt;&lt;rec-number&gt;253&lt;/rec-number&gt;&lt;foreign-keys&gt;&lt;key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1950DE">
          <w:rPr>
            <w:vertAlign w:val="superscript"/>
          </w:rPr>
          <w:fldChar w:fldCharType="separate"/>
        </w:r>
        <w:r w:rsidR="001950DE">
          <w:rPr>
            <w:noProof/>
            <w:vertAlign w:val="superscript"/>
          </w:rPr>
          <w:t>31</w:t>
        </w:r>
        <w:r w:rsidR="001950DE">
          <w:rPr>
            <w:vertAlign w:val="superscript"/>
          </w:rPr>
          <w:fldChar w:fldCharType="end"/>
        </w:r>
      </w:hyperlink>
      <w:r w:rsidR="00161E75">
        <w:rPr>
          <w:vertAlign w:val="superscript"/>
        </w:rPr>
        <w:t>,</w:t>
      </w:r>
      <w:hyperlink w:anchor="_ENREF_3_3" w:tooltip="Spuches, 2005 #26" w:history="1">
        <w:r w:rsidR="001950DE">
          <w:rPr>
            <w:vertAlign w:val="superscript"/>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vertAlign w:val="superscript"/>
          </w:rPr>
          <w:instrText xml:space="preserve"> ADDIN EN.CITE </w:instrText>
        </w:r>
        <w:r w:rsidR="001950DE">
          <w:rPr>
            <w:vertAlign w:val="superscript"/>
          </w:rPr>
          <w:fldChar w:fldCharType="begin">
            <w:fldData xml:space="preserve">PEVuZE5vdGU+PENpdGU+PEF1dGhvcj5TcHVjaGVzPC9BdXRob3I+PFllYXI+MjAwNTwvWWVhcj48
UmVjTnVtPjI2PC9SZWNOdW0+PERpc3BsYXlUZXh0PjxzdHlsZSBmYWNlPSJzdXBlcnNjcmlwdCI+
MTI8L3N0eWxlPjwvRGlzcGxheVRleHQ+PHJlY29yZD48cmVjLW51bWJlcj4yNjwvcmVjLW51bWJl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1950DE">
          <w:rPr>
            <w:vertAlign w:val="superscript"/>
          </w:rPr>
          <w:instrText xml:space="preserve"> ADDIN EN.CITE.DATA </w:instrText>
        </w:r>
        <w:r w:rsidR="001950DE">
          <w:rPr>
            <w:vertAlign w:val="superscript"/>
          </w:rPr>
        </w:r>
        <w:r w:rsidR="001950DE">
          <w:rPr>
            <w:vertAlign w:val="superscript"/>
          </w:rPr>
          <w:fldChar w:fldCharType="end"/>
        </w:r>
        <w:r w:rsidR="001950DE">
          <w:rPr>
            <w:vertAlign w:val="superscript"/>
          </w:rPr>
          <w:fldChar w:fldCharType="separate"/>
        </w:r>
        <w:r w:rsidR="001950DE">
          <w:rPr>
            <w:noProof/>
            <w:vertAlign w:val="superscript"/>
          </w:rPr>
          <w:t>12</w:t>
        </w:r>
        <w:r w:rsidR="001950DE">
          <w:rPr>
            <w:vertAlign w:val="superscript"/>
          </w:rPr>
          <w:fldChar w:fldCharType="end"/>
        </w:r>
      </w:hyperlink>
      <w:r w:rsidR="00161E75" w:rsidRPr="00C125A5">
        <w:t>.</w:t>
      </w:r>
      <w:r>
        <w:t xml:space="preserve">  For example, arsenic(III) compounds form very strong bonds to glutathione, GSH </w:t>
      </w:r>
      <w:r w:rsidR="001A0384">
        <w:fldChar w:fldCharType="begin"/>
      </w:r>
      <w:r w:rsidR="001A0384">
        <w:instrText xml:space="preserve"> REF _Ref403659875 \h </w:instrText>
      </w:r>
      <w:r w:rsidR="001A0384">
        <w:fldChar w:fldCharType="separate"/>
      </w:r>
      <w:r w:rsidR="00CB1DC1" w:rsidRPr="00C125A5">
        <w:rPr>
          <w:b/>
        </w:rPr>
        <w:t xml:space="preserve">Figure </w:t>
      </w:r>
      <w:r w:rsidR="00CB1DC1">
        <w:rPr>
          <w:b/>
          <w:noProof/>
        </w:rPr>
        <w:t>13</w:t>
      </w:r>
      <w:r w:rsidR="001A0384">
        <w:fldChar w:fldCharType="end"/>
      </w:r>
      <w:r>
        <w:t>, and the tris glutathione adduct, As(SG)</w:t>
      </w:r>
      <w:r w:rsidRPr="009F6F41">
        <w:rPr>
          <w:vertAlign w:val="subscript"/>
        </w:rPr>
        <w:t>3</w:t>
      </w:r>
      <w:r>
        <w:t>, has a high formati</w:t>
      </w:r>
      <w:r w:rsidR="00161E75">
        <w:t>on constant of log Kf = 32.0</w:t>
      </w:r>
      <w:hyperlink w:anchor="_ENREF_3_7" w:tooltip="Rey, 2004 #17" w:history="1">
        <w:r w:rsidR="001950DE">
          <w:fldChar w:fldCharType="begin"/>
        </w:r>
        <w:r w:rsidR="001950DE">
          <w:instrText xml:space="preserve"> ADDIN EN.CITE &lt;EndNote&gt;&lt;Cite&gt;&lt;Author&gt;Rey&lt;/Author&gt;&lt;Year&gt;2004&lt;/Year&gt;&lt;RecNum&gt;17&lt;/RecNum&gt;&lt;DisplayText&gt;&lt;style face="superscript"&gt;20&lt;/style&gt;&lt;/DisplayText&gt;&lt;record&gt;&lt;rec-number&gt;17&lt;/rec-number&gt;&lt;foreign-keys&gt;&lt;key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1950DE">
          <w:fldChar w:fldCharType="separate"/>
        </w:r>
        <w:r w:rsidR="001950DE" w:rsidRPr="00161E75">
          <w:rPr>
            <w:noProof/>
            <w:vertAlign w:val="superscript"/>
          </w:rPr>
          <w:t>20</w:t>
        </w:r>
        <w:r w:rsidR="001950DE">
          <w:fldChar w:fldCharType="end"/>
        </w:r>
      </w:hyperlink>
      <w:r w:rsidR="00161E75">
        <w:t>.</w:t>
      </w:r>
      <w:r>
        <w:t xml:space="preserve"> Nevertheless, thiolate exchange even from this tris-thiol adduct by either meso-2,3-dimercaptosuccinic acid or British Anti-</w:t>
      </w:r>
      <w:r w:rsidR="00161E75">
        <w:t>Lewisite is well established</w:t>
      </w:r>
      <w:hyperlink w:anchor="_ENREF_3_9" w:tooltip="Delnomdedieu, 1993 #60" w:history="1">
        <w:r w:rsidR="001950DE">
          <w:fldChar w:fldCharType="begin"/>
        </w:r>
        <w:r w:rsidR="001950DE">
          <w:instrText xml:space="preserve"> ADDIN EN.CITE &lt;EndNote&gt;&lt;Cite&gt;&lt;Author&gt;Delnomdedieu&lt;/Author&gt;&lt;Year&gt;1993&lt;/Year&gt;&lt;RecNum&gt;60&lt;/RecNum&gt;&lt;DisplayText&gt;&lt;style face="superscript"&gt;25&lt;/style&gt;&lt;/DisplayText&gt;&lt;record&gt;&lt;rec-number&gt;60&lt;/rec-number&gt;&lt;foreign-keys&gt;&lt;key app="EN" db-id="925ewvdr4stppxextfzpv0x4edx2rrttpr5r" timestamp="1358537769"&gt;60&lt;/key&gt;&lt;/foreign-keys&gt;&lt;ref-type name="Journal Article"&gt;17&lt;/ref-type&gt;&lt;contributors&gt;&lt;authors&gt;&lt;author&gt;Delnomdedieu, Marielle&lt;/author&gt;&lt;author&gt;Basti, Mufeed M.&lt;/author&gt;&lt;author&gt;Otvos, James D.&lt;/author&gt;&lt;author&gt;Thomas, David J.&lt;/author&gt;&lt;/authors&gt;&lt;/contributors&gt;&lt;titles&gt;&lt;title&gt;Transfer of arsenite from glutathione to dithiols: A model of interaction&lt;/title&gt;&lt;secondary-title&gt;Chemical Research in Toxicology&lt;/secondary-title&gt;&lt;/titles&gt;&lt;periodical&gt;&lt;full-title&gt;Chemical Research in Toxicology&lt;/full-title&gt;&lt;abbr-1&gt;Chem. Res. Toxicol.&lt;/abbr-1&gt;&lt;abbr-2&gt;Chem Res Toxicol&lt;/abbr-2&gt;&lt;/periodical&gt;&lt;pages&gt;598-602&lt;/pages&gt;&lt;volume&gt;6&lt;/volume&gt;&lt;dates&gt;&lt;year&gt;1993&lt;/year&gt;&lt;/dates&gt;&lt;urls&gt;&lt;/urls&gt;&lt;electronic-resource-num&gt;10.1021/tx00035a002&lt;/electronic-resource-num&gt;&lt;research-notes&gt;Used as example of high affinity of arsenic to Dithiolthrietol &amp;#xD;&amp;#xD;Evidence for on interaction between phosphate buffer and arsenic&lt;/research-notes&gt;&lt;/record&gt;&lt;/Cite&gt;&lt;/EndNote&gt;</w:instrText>
        </w:r>
        <w:r w:rsidR="001950DE">
          <w:fldChar w:fldCharType="separate"/>
        </w:r>
        <w:r w:rsidR="001950DE" w:rsidRPr="00161E75">
          <w:rPr>
            <w:noProof/>
            <w:vertAlign w:val="superscript"/>
          </w:rPr>
          <w:t>25</w:t>
        </w:r>
        <w:r w:rsidR="001950DE">
          <w:fldChar w:fldCharType="end"/>
        </w:r>
      </w:hyperlink>
      <w:r w:rsidR="00161E75">
        <w:rPr>
          <w:vertAlign w:val="superscript"/>
        </w:rPr>
        <w:t>,</w:t>
      </w:r>
      <w:hyperlink w:anchor="_ENREF_3_13" w:tooltip="Dill, 1987 #66" w:history="1">
        <w:r w:rsidR="001950DE">
          <w:rPr>
            <w:vertAlign w:val="superscript"/>
          </w:rPr>
          <w:fldChar w:fldCharType="begin"/>
        </w:r>
        <w:r w:rsidR="001950DE">
          <w:rPr>
            <w:vertAlign w:val="superscript"/>
          </w:rPr>
          <w:instrText xml:space="preserve"> ADDIN EN.CITE &lt;EndNote&gt;&lt;Cite&gt;&lt;Author&gt;Dill&lt;/Author&gt;&lt;Year&gt;1987&lt;/Year&gt;&lt;RecNum&gt;66&lt;/RecNum&gt;&lt;DisplayText&gt;&lt;style face="superscript"&gt;32&lt;/style&gt;&lt;/DisplayText&gt;&lt;record&gt;&lt;rec-number&gt;66&lt;/rec-number&gt;&lt;foreign-keys&gt;&lt;key app="EN" db-id="925ewvdr4stppxextfzpv0x4edx2rrttpr5r" timestamp="1358540028"&gt;66&lt;/key&gt;&lt;/foreign-keys&gt;&lt;ref-type name="Journal Article"&gt;17&lt;/ref-type&gt;&lt;contributors&gt;&lt;authors&gt;&lt;author&gt;Dill, Kilian&lt;/author&gt;&lt;author&gt;Adams, Earle R&lt;/author&gt;&lt;author&gt;O&amp;apos;Connor, Richard J.&lt;/author&gt;&lt;author&gt;Chong, Steven&lt;/author&gt;&lt;author&gt;McGown, Evelyn L.&lt;/author&gt;&lt;/authors&gt;&lt;/contributors&gt;&lt;titles&gt;&lt;title&gt;One-dimensional and two-dimensional nuclear magnetic resonance studies of the reaction of phenyldichloroarsine with glutathione&lt;/title&gt;&lt;secondary-title&gt;Archives of Biochemistry and Biophysics&lt;/secondary-title&gt;&lt;/titles&gt;&lt;periodical&gt;&lt;full-title&gt;Archives of Biochemistry and Biophysics&lt;/full-title&gt;&lt;abbr-1&gt;Arch. Biochem. Biophys.&lt;/abbr-1&gt;&lt;abbr-2&gt;Arch Biochem Biophys&lt;/abbr-2&gt;&lt;/periodical&gt;&lt;pages&gt;293-301&lt;/pages&gt;&lt;volume&gt;257&lt;/volume&gt;&lt;dates&gt;&lt;year&gt;1987&lt;/year&gt;&lt;/dates&gt;&lt;urls&gt;&lt;/urls&gt;&lt;electronic-resource-num&gt;10.1016/0003-9861(87)90569-8&lt;/electronic-resource-num&gt;&lt;/record&gt;&lt;/Cite&gt;&lt;/EndNote&gt;</w:instrText>
        </w:r>
        <w:r w:rsidR="001950DE">
          <w:rPr>
            <w:vertAlign w:val="superscript"/>
          </w:rPr>
          <w:fldChar w:fldCharType="separate"/>
        </w:r>
        <w:r w:rsidR="001950DE">
          <w:rPr>
            <w:noProof/>
            <w:vertAlign w:val="superscript"/>
          </w:rPr>
          <w:t>32</w:t>
        </w:r>
        <w:r w:rsidR="001950DE">
          <w:rPr>
            <w:vertAlign w:val="superscript"/>
          </w:rPr>
          <w:fldChar w:fldCharType="end"/>
        </w:r>
      </w:hyperlink>
      <w:r w:rsidR="00161E75">
        <w:rPr>
          <w:vertAlign w:val="superscript"/>
        </w:rPr>
        <w:t>,</w:t>
      </w:r>
      <w:hyperlink w:anchor="_ENREF_3_8" w:tooltip="Wilcox, 2008 #22" w:history="1">
        <w:r w:rsidR="001950DE">
          <w:rPr>
            <w:vertAlign w:val="superscript"/>
          </w:rPr>
          <w:fldChar w:fldCharType="begin"/>
        </w:r>
        <w:r w:rsidR="001950DE">
          <w:rPr>
            <w:vertAlign w:val="superscript"/>
          </w:rPr>
          <w:instrText xml:space="preserve"> ADDIN EN.CITE &lt;EndNote&gt;&lt;Cite&gt;&lt;Author&gt;Wilcox&lt;/Author&gt;&lt;Year&gt;2008&lt;/Year&gt;&lt;RecNum&gt;22&lt;/RecNum&gt;&lt;DisplayText&gt;&lt;style face="superscript"&gt;22&lt;/style&gt;&lt;/DisplayText&gt;&lt;record&gt;&lt;rec-number&gt;22&lt;/rec-number&gt;&lt;foreign-keys&gt;&lt;key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1950DE">
          <w:rPr>
            <w:vertAlign w:val="superscript"/>
          </w:rPr>
          <w:fldChar w:fldCharType="separate"/>
        </w:r>
        <w:r w:rsidR="001950DE">
          <w:rPr>
            <w:noProof/>
            <w:vertAlign w:val="superscript"/>
          </w:rPr>
          <w:t>22</w:t>
        </w:r>
        <w:r w:rsidR="001950DE">
          <w:rPr>
            <w:vertAlign w:val="superscript"/>
          </w:rPr>
          <w:fldChar w:fldCharType="end"/>
        </w:r>
      </w:hyperlink>
      <w:r w:rsidR="00161E75">
        <w:t>.</w:t>
      </w:r>
      <w:r>
        <w:t xml:space="preserve"> The mechanisms for these facile exchange reactions have not been examined in any detail, but recent studies for As(III) species suggested that  their Lewis basicity i</w:t>
      </w:r>
      <w:r w:rsidR="00161E75">
        <w:t>s a factor in their lability</w:t>
      </w:r>
      <w:hyperlink w:anchor="_ENREF_3_6" w:tooltip="Delnomdedieu, 1994 #42" w:history="1">
        <w:r w:rsidR="001950DE">
          <w:fldChar w:fldCharType="begin"/>
        </w:r>
        <w:r w:rsidR="001950DE">
          <w:instrText xml:space="preserve"> ADDIN EN.CITE &lt;EndNote&gt;&lt;Cite&gt;&lt;Author&gt;Delnomdedieu&lt;/Author&gt;&lt;Year&gt;1994&lt;/Year&gt;&lt;RecNum&gt;42&lt;/RecNum&gt;&lt;DisplayText&gt;&lt;style face="superscript"&gt;16&lt;/style&gt;&lt;/DisplayText&gt;&lt;record&gt;&lt;rec-number&gt;42&lt;/rec-number&gt;&lt;foreign-keys&gt;&lt;key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1950DE">
          <w:fldChar w:fldCharType="separate"/>
        </w:r>
        <w:r w:rsidR="001950DE" w:rsidRPr="00161E75">
          <w:rPr>
            <w:noProof/>
            <w:vertAlign w:val="superscript"/>
          </w:rPr>
          <w:t>16</w:t>
        </w:r>
        <w:r w:rsidR="001950DE">
          <w:fldChar w:fldCharType="end"/>
        </w:r>
      </w:hyperlink>
      <w:r w:rsidR="00161E75">
        <w:t>.</w:t>
      </w:r>
      <w:r>
        <w:t xml:space="preserve">  However the kinetics of arsenic-thiol exchange remains poorly characterised. In the course of characterising darinaparsin, dimethyl-arsino-gluatathione, </w:t>
      </w:r>
      <w:r w:rsidR="00666208" w:rsidRPr="00666208">
        <w:rPr>
          <w:b/>
        </w:rPr>
        <w:t>DMGLU</w:t>
      </w:r>
      <w:r>
        <w:t>, an</w:t>
      </w:r>
      <w:r w:rsidR="00161E75">
        <w:t>d dimethyl-arsino-cysteine</w:t>
      </w:r>
      <w:hyperlink w:anchor="_ENREF_3_5" w:tooltip="Cullen, 1984 #45" w:history="1">
        <w:r w:rsidR="001950DE">
          <w:fldChar w:fldCharType="begin"/>
        </w:r>
        <w:r w:rsidR="001950DE">
          <w:instrText xml:space="preserve"> ADDIN EN.CITE &lt;EndNote&gt;&lt;Cite&gt;&lt;Author&gt;Cullen&lt;/Author&gt;&lt;Year&gt;1984&lt;/Year&gt;&lt;RecNum&gt;45&lt;/RecNum&gt;&lt;DisplayText&gt;&lt;style face="superscript"&gt;15&lt;/style&gt;&lt;/DisplayText&gt;&lt;record&gt;&lt;rec-number&gt;45&lt;/rec-number&gt;&lt;foreign-keys&gt;&lt;key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1950DE">
          <w:fldChar w:fldCharType="separate"/>
        </w:r>
        <w:r w:rsidR="001950DE" w:rsidRPr="00161E75">
          <w:rPr>
            <w:noProof/>
            <w:vertAlign w:val="superscript"/>
          </w:rPr>
          <w:t>15</w:t>
        </w:r>
        <w:r w:rsidR="001950DE">
          <w:fldChar w:fldCharType="end"/>
        </w:r>
      </w:hyperlink>
      <w:r w:rsidR="00161E75">
        <w:t xml:space="preserve">, </w:t>
      </w:r>
      <w:r w:rsidR="00666208" w:rsidRPr="00666208">
        <w:rPr>
          <w:b/>
        </w:rPr>
        <w:t>DMCYS</w:t>
      </w:r>
      <w:r w:rsidR="00161E75">
        <w:t>,</w:t>
      </w:r>
      <w:r>
        <w:t xml:space="preserve"> as part of a program to understand the </w:t>
      </w:r>
      <w:r w:rsidR="00161E75">
        <w:t>formers anticancer role in APL</w:t>
      </w:r>
      <w:hyperlink w:anchor="_ENREF_3_14" w:tooltip="Mann, 2009 #5" w:history="1">
        <w:r w:rsidR="001950DE">
          <w:fldChar w:fldCharType="begin"/>
        </w:r>
        <w:r w:rsidR="001950DE">
          <w:instrText xml:space="preserve"> ADDIN EN.CITE &lt;EndNote&gt;&lt;Cite&gt;&lt;Author&gt;Mann&lt;/Author&gt;&lt;Year&gt;2009&lt;/Year&gt;&lt;RecNum&gt;5&lt;/RecNum&gt;&lt;DisplayText&gt;&lt;style face="superscript"&gt;33&lt;/style&gt;&lt;/DisplayText&gt;&lt;record&gt;&lt;rec-number&gt;5&lt;/rec-number&gt;&lt;foreign-keys&gt;&lt;key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1950DE">
          <w:fldChar w:fldCharType="separate"/>
        </w:r>
        <w:r w:rsidR="001950DE" w:rsidRPr="00161E75">
          <w:rPr>
            <w:noProof/>
            <w:vertAlign w:val="superscript"/>
          </w:rPr>
          <w:t>33</w:t>
        </w:r>
        <w:r w:rsidR="001950DE">
          <w:fldChar w:fldCharType="end"/>
        </w:r>
      </w:hyperlink>
      <w:r w:rsidR="00161E75">
        <w:t>,</w:t>
      </w:r>
      <w:r>
        <w:t xml:space="preserve"> we have discovered examples of rapid thiolate exchange.  Herein we report:  1. Equilibrium constants for the rapid exchange of dimethylarsenium groups between cysteine and glutathione; 2. Dynamic NMR studies for the self-exchange of the methyl sites in these dimethylarsenic thiolate adducts; and  3. The dependence of these self-exchange reactions on pH, concentration, and thiol.  </w:t>
      </w:r>
      <w:r>
        <w:lastRenderedPageBreak/>
        <w:t>Taken together these studies lay a foundation for understanding biochemical arsenic lability and transport.</w:t>
      </w:r>
    </w:p>
    <w:bookmarkStart w:id="88" w:name="_Ref403659875"/>
    <w:bookmarkStart w:id="89" w:name="_Toc403662565"/>
    <w:bookmarkEnd w:id="89"/>
    <w:p w14:paraId="080A877C" w14:textId="68D81074" w:rsidR="00CB1DC1" w:rsidRDefault="00CB1DC1" w:rsidP="00C125A5">
      <w:pPr>
        <w:pStyle w:val="McGillFigureCaption"/>
        <w:jc w:val="center"/>
        <w:rPr>
          <w:b/>
        </w:rPr>
      </w:pPr>
      <w:r w:rsidRPr="00E36279">
        <w:rPr>
          <w:rFonts w:cstheme="minorHAnsi"/>
        </w:rPr>
        <w:object w:dxaOrig="4770" w:dyaOrig="4151" w14:anchorId="16FC51BA">
          <v:shape id="_x0000_i1043" type="#_x0000_t75" style="width:341.65pt;height:297.5pt" o:ole="">
            <v:imagedata r:id="rId39" o:title=""/>
          </v:shape>
          <o:OLEObject Type="Embed" ProgID="ChemDraw.Document.6.0" ShapeID="_x0000_i1043" DrawAspect="Content" ObjectID="_1477408306" r:id="rId40"/>
        </w:object>
      </w:r>
    </w:p>
    <w:p w14:paraId="21299AC6" w14:textId="77777777" w:rsidR="00923CEC" w:rsidRPr="00C125A5" w:rsidRDefault="003A610D" w:rsidP="00C125A5">
      <w:pPr>
        <w:pStyle w:val="McGillFigureCaption"/>
        <w:jc w:val="center"/>
        <w:rPr>
          <w:b/>
        </w:rPr>
      </w:pPr>
      <w:bookmarkStart w:id="90" w:name="_Toc403662566"/>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411121">
        <w:rPr>
          <w:b/>
          <w:noProof/>
        </w:rPr>
        <w:t>13</w:t>
      </w:r>
      <w:r w:rsidRPr="00C125A5">
        <w:rPr>
          <w:b/>
        </w:rPr>
        <w:fldChar w:fldCharType="end"/>
      </w:r>
      <w:bookmarkEnd w:id="88"/>
      <w:r w:rsidRPr="00C125A5">
        <w:rPr>
          <w:b/>
        </w:rPr>
        <w:t xml:space="preserve">: </w:t>
      </w:r>
      <w:r w:rsidR="00923CEC" w:rsidRPr="00C125A5">
        <w:rPr>
          <w:b/>
        </w:rPr>
        <w:t xml:space="preserve">Synthesis and equilibrium of </w:t>
      </w:r>
      <w:r w:rsidR="00666208" w:rsidRPr="00C125A5">
        <w:rPr>
          <w:b/>
        </w:rPr>
        <w:t>DMGLU</w:t>
      </w:r>
      <w:r w:rsidR="00923CEC" w:rsidRPr="00C125A5">
        <w:rPr>
          <w:b/>
        </w:rPr>
        <w:t xml:space="preserve"> and </w:t>
      </w:r>
      <w:r w:rsidR="00666208" w:rsidRPr="00C125A5">
        <w:rPr>
          <w:b/>
        </w:rPr>
        <w:t>DMCYS</w:t>
      </w:r>
      <w:r w:rsidR="00923CEC" w:rsidRPr="00C125A5">
        <w:rPr>
          <w:b/>
        </w:rPr>
        <w:t>. In H</w:t>
      </w:r>
      <w:r w:rsidR="00923CEC" w:rsidRPr="00C125A5">
        <w:rPr>
          <w:b/>
          <w:vertAlign w:val="subscript"/>
        </w:rPr>
        <w:t>2</w:t>
      </w:r>
      <w:r w:rsidR="00923CEC" w:rsidRPr="00C125A5">
        <w:rPr>
          <w:b/>
        </w:rPr>
        <w:t xml:space="preserve">O at 25 </w:t>
      </w:r>
      <w:r w:rsidR="00923CEC" w:rsidRPr="00C125A5">
        <w:rPr>
          <w:rFonts w:cs="Arial Unicode MS" w:hint="eastAsia"/>
          <w:b/>
        </w:rPr>
        <w:t>℃</w:t>
      </w:r>
      <w:bookmarkEnd w:id="90"/>
    </w:p>
    <w:p w14:paraId="54236569" w14:textId="77777777" w:rsidR="00AB5F51" w:rsidRDefault="0025160D" w:rsidP="00484DB9">
      <w:pPr>
        <w:pStyle w:val="McGillBodyText"/>
        <w:ind w:firstLine="720"/>
        <w:jc w:val="both"/>
      </w:pPr>
      <w:r>
        <w:t>In aqueous solution GSH rapidly exchanges Me</w:t>
      </w:r>
      <w:r w:rsidR="00B975A5">
        <w:t xml:space="preserve">2As+ with </w:t>
      </w:r>
      <w:r w:rsidR="00666208" w:rsidRPr="00666208">
        <w:rPr>
          <w:b/>
        </w:rPr>
        <w:t>DMCYS</w:t>
      </w:r>
      <w:r w:rsidR="00B975A5">
        <w:t xml:space="preserve"> to give GSAsMe</w:t>
      </w:r>
      <w:r w:rsidR="00B975A5" w:rsidRPr="00666208">
        <w:rPr>
          <w:vertAlign w:val="subscript"/>
        </w:rPr>
        <w:t>2</w:t>
      </w:r>
      <w:r w:rsidR="00B975A5">
        <w:t xml:space="preserve">, </w:t>
      </w:r>
      <w:r w:rsidR="00666208" w:rsidRPr="00666208">
        <w:rPr>
          <w:b/>
        </w:rPr>
        <w:t>DMGLU</w:t>
      </w:r>
      <w:r w:rsidR="00666208">
        <w:t>,</w:t>
      </w:r>
      <w:r w:rsidR="00B975A5">
        <w:t xml:space="preserve"> </w:t>
      </w:r>
      <w:proofErr w:type="gramStart"/>
      <w:r>
        <w:t>ESI</w:t>
      </w:r>
      <w:proofErr w:type="gramEnd"/>
      <w:r>
        <w:t xml:space="preserve"> mass spectroscopy reveals the presence of the two dimethylarsenio derivatives in solution, with the peaks at 225.889 and 411.991 m/z corresponding to </w:t>
      </w:r>
      <w:r w:rsidR="00666208" w:rsidRPr="00666208">
        <w:rPr>
          <w:b/>
        </w:rPr>
        <w:t>DMGLU</w:t>
      </w:r>
      <w:r>
        <w:t xml:space="preserve"> and </w:t>
      </w:r>
      <w:r w:rsidR="00666208" w:rsidRPr="00666208">
        <w:rPr>
          <w:b/>
        </w:rPr>
        <w:t>DMCYS</w:t>
      </w:r>
      <w:r>
        <w:t xml:space="preserve">.   In the </w:t>
      </w:r>
      <w:r w:rsidRPr="00666208">
        <w:rPr>
          <w:vertAlign w:val="superscript"/>
        </w:rPr>
        <w:t>1</w:t>
      </w:r>
      <w:r>
        <w:t xml:space="preserve">H NMR spectra of these solutions at room temperature and high field, 500 MHz, </w:t>
      </w:r>
      <w:r w:rsidR="00C125A5">
        <w:fldChar w:fldCharType="begin"/>
      </w:r>
      <w:r w:rsidR="00C125A5">
        <w:instrText xml:space="preserve"> REF _Ref403659944 \h </w:instrText>
      </w:r>
      <w:r w:rsidR="00C125A5">
        <w:fldChar w:fldCharType="separate"/>
      </w:r>
      <w:r w:rsidR="00CB1DC1" w:rsidRPr="00E3701C">
        <w:rPr>
          <w:b/>
        </w:rPr>
        <w:t xml:space="preserve">Figure </w:t>
      </w:r>
      <w:r w:rsidR="00CB1DC1">
        <w:rPr>
          <w:b/>
          <w:noProof/>
        </w:rPr>
        <w:t>15</w:t>
      </w:r>
      <w:r w:rsidR="00C125A5">
        <w:fldChar w:fldCharType="end"/>
      </w:r>
      <w:r>
        <w:t>, there are total of 4 peaks between 1-2 ppm which correspond to the diastereotopic, non-e</w:t>
      </w:r>
      <w:r w:rsidR="00484DB9">
        <w:t xml:space="preserve">quivalent methyl resonances of </w:t>
      </w:r>
      <w:r>
        <w:t xml:space="preserve">compounds </w:t>
      </w:r>
      <w:r w:rsidR="00666208" w:rsidRPr="00666208">
        <w:rPr>
          <w:b/>
        </w:rPr>
        <w:t>DMCYS</w:t>
      </w:r>
      <w:r>
        <w:t xml:space="preserve"> and </w:t>
      </w:r>
      <w:r w:rsidR="00666208" w:rsidRPr="00666208">
        <w:rPr>
          <w:b/>
        </w:rPr>
        <w:t>DMPEN</w:t>
      </w:r>
      <w:r>
        <w:t xml:space="preserve">.  </w:t>
      </w:r>
    </w:p>
    <w:p w14:paraId="6CF651EC" w14:textId="2863B1AF" w:rsidR="00C125A5" w:rsidRDefault="00C125A5" w:rsidP="00C125A5">
      <w:pPr>
        <w:pStyle w:val="McGillBodyText"/>
        <w:jc w:val="both"/>
      </w:pPr>
    </w:p>
    <w:bookmarkStart w:id="91" w:name="_Ref403660432"/>
    <w:bookmarkStart w:id="92" w:name="_Toc403662567"/>
    <w:bookmarkEnd w:id="92"/>
    <w:p w14:paraId="26B1BFA1" w14:textId="0B9EB198" w:rsidR="009D3CB8" w:rsidRDefault="009D3CB8" w:rsidP="00C125A5">
      <w:pPr>
        <w:pStyle w:val="McGillFigureCaption"/>
        <w:jc w:val="center"/>
      </w:pPr>
      <w:r>
        <w:object w:dxaOrig="6595" w:dyaOrig="1801" w14:anchorId="0C113804">
          <v:shape id="_x0000_i1042" type="#_x0000_t75" style="width:329.45pt;height:89.65pt" o:ole="">
            <v:imagedata r:id="rId41" o:title=""/>
          </v:shape>
          <o:OLEObject Type="Embed" ProgID="ChemDraw.Document.6.0" ShapeID="_x0000_i1042" DrawAspect="Content" ObjectID="_1477408307" r:id="rId42"/>
        </w:object>
      </w:r>
    </w:p>
    <w:p w14:paraId="40B1B056" w14:textId="77777777" w:rsidR="00C125A5" w:rsidRPr="00E3701C" w:rsidRDefault="00C125A5" w:rsidP="00C125A5">
      <w:pPr>
        <w:pStyle w:val="McGillFigureCaption"/>
        <w:jc w:val="center"/>
        <w:rPr>
          <w:b/>
        </w:rPr>
      </w:pPr>
      <w:bookmarkStart w:id="93" w:name="_Toc403662568"/>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411121">
        <w:rPr>
          <w:b/>
          <w:noProof/>
        </w:rPr>
        <w:t>14</w:t>
      </w:r>
      <w:r w:rsidRPr="00E3701C">
        <w:rPr>
          <w:b/>
        </w:rPr>
        <w:fldChar w:fldCharType="end"/>
      </w:r>
      <w:bookmarkEnd w:id="91"/>
      <w:r w:rsidRPr="00E3701C">
        <w:rPr>
          <w:b/>
        </w:rPr>
        <w:t>: Methyl site exchange in DMCYS.</w:t>
      </w:r>
      <w:bookmarkEnd w:id="93"/>
      <w:r w:rsidRPr="00E3701C">
        <w:rPr>
          <w:b/>
        </w:rPr>
        <w:t xml:space="preserve"> </w:t>
      </w:r>
    </w:p>
    <w:p w14:paraId="7BC6B8C4" w14:textId="77777777" w:rsidR="0025160D" w:rsidRDefault="0025160D" w:rsidP="00C125A5">
      <w:pPr>
        <w:pStyle w:val="McGillBodyText"/>
        <w:jc w:val="both"/>
      </w:pPr>
      <w:r>
        <w:t xml:space="preserve">Warming this mixture leads to reversible coalescence of first the methyls resonances of the cysteine derivative, and then at higher temperature the glutathione, and finally all four methyls.   Up until 50 ˚C the ratio of 1:2 remains constant.  Subsequent titration and integration of related </w:t>
      </w:r>
      <w:r w:rsidR="00484DB9">
        <w:t>samples gives</w:t>
      </w:r>
      <w:r>
        <w:t xml:space="preserve"> the equilibrium constant (K</w:t>
      </w:r>
      <w:r w:rsidRPr="009D3CB8">
        <w:rPr>
          <w:vertAlign w:val="subscript"/>
        </w:rPr>
        <w:t>eq</w:t>
      </w:r>
      <w:r>
        <w:t xml:space="preserve">) for </w:t>
      </w:r>
      <w:r w:rsidR="00C125A5">
        <w:fldChar w:fldCharType="begin"/>
      </w:r>
      <w:r w:rsidR="00C125A5">
        <w:instrText xml:space="preserve"> REF _Ref403659875 \h </w:instrText>
      </w:r>
      <w:r w:rsidR="00C125A5">
        <w:fldChar w:fldCharType="separate"/>
      </w:r>
      <w:r w:rsidR="00CB1DC1" w:rsidRPr="00C125A5">
        <w:rPr>
          <w:b/>
        </w:rPr>
        <w:t xml:space="preserve">Figure </w:t>
      </w:r>
      <w:r w:rsidR="00CB1DC1">
        <w:rPr>
          <w:b/>
          <w:noProof/>
        </w:rPr>
        <w:t>13</w:t>
      </w:r>
      <w:r w:rsidR="00C125A5">
        <w:fldChar w:fldCharType="end"/>
      </w:r>
      <w:r w:rsidR="00C125A5">
        <w:t xml:space="preserve"> </w:t>
      </w:r>
      <w:r>
        <w:t>to be 0.6 and favoring the glutathione derivative. This corresponds to a relatively small free energy difference (∆G) of 1.4 kJmol</w:t>
      </w:r>
      <w:r w:rsidRPr="0031032D">
        <w:rPr>
          <w:vertAlign w:val="superscript"/>
        </w:rPr>
        <w:t>-1</w:t>
      </w:r>
      <w:r>
        <w:t xml:space="preserve"> between the two species and suggests similar arsenic-sulfur bond energies.  Raising the pH to between 5.5 and 7.0 also results in similar spectroscopic changes as shown in</w:t>
      </w:r>
      <w:r w:rsidR="00C125A5">
        <w:t xml:space="preserve"> </w:t>
      </w:r>
      <w:r w:rsidR="00C125A5" w:rsidRPr="00C125A5">
        <w:rPr>
          <w:b/>
        </w:rPr>
        <w:fldChar w:fldCharType="begin"/>
      </w:r>
      <w:r w:rsidR="00C125A5" w:rsidRPr="00C125A5">
        <w:rPr>
          <w:b/>
        </w:rPr>
        <w:instrText xml:space="preserve"> REF _Ref403659944 \h </w:instrText>
      </w:r>
      <w:r w:rsidR="00C125A5" w:rsidRPr="00C125A5">
        <w:rPr>
          <w:b/>
        </w:rPr>
      </w:r>
      <w:r w:rsidR="00C125A5">
        <w:rPr>
          <w:b/>
        </w:rPr>
        <w:instrText xml:space="preserve"> \* MERGEFORMAT </w:instrText>
      </w:r>
      <w:r w:rsidR="00C125A5" w:rsidRPr="00C125A5">
        <w:rPr>
          <w:b/>
        </w:rPr>
        <w:fldChar w:fldCharType="separate"/>
      </w:r>
      <w:r w:rsidR="00CB1DC1" w:rsidRPr="00E3701C">
        <w:rPr>
          <w:b/>
        </w:rPr>
        <w:t xml:space="preserve">Figure </w:t>
      </w:r>
      <w:r w:rsidR="00CB1DC1">
        <w:rPr>
          <w:b/>
          <w:noProof/>
        </w:rPr>
        <w:t>15</w:t>
      </w:r>
      <w:r w:rsidR="00C125A5" w:rsidRPr="00C125A5">
        <w:rPr>
          <w:b/>
        </w:rPr>
        <w:fldChar w:fldCharType="end"/>
      </w:r>
      <w:r>
        <w:t>.  More basic conditions p</w:t>
      </w:r>
      <w:r w:rsidR="00484DB9">
        <w:t xml:space="preserve">romote methyl site exchange. </w:t>
      </w:r>
      <w:r>
        <w:t xml:space="preserve">Attempts to measure the kinetics of these reactions have been hampered by the lack of useful UV-vis chromophores, in </w:t>
      </w:r>
      <w:r w:rsidR="00666208" w:rsidRPr="00666208">
        <w:rPr>
          <w:b/>
        </w:rPr>
        <w:t>DMGLU</w:t>
      </w:r>
      <w:r>
        <w:t xml:space="preserve"> and </w:t>
      </w:r>
      <w:r w:rsidR="00666208" w:rsidRPr="00666208">
        <w:rPr>
          <w:b/>
        </w:rPr>
        <w:t>DMCYS</w:t>
      </w:r>
      <w:r>
        <w:t xml:space="preserve">, and that the reaction occurs in the mixing time (Supplementary material), of a typical NMR experiment.   We concluded that this coalescence is due facile methyl exchange, and to test this facile exchange we opted to perform the study of </w:t>
      </w:r>
      <w:r w:rsidR="00666208">
        <w:t>DMCYS</w:t>
      </w:r>
      <w:r>
        <w:t xml:space="preserve"> in isolation. </w:t>
      </w:r>
    </w:p>
    <w:p w14:paraId="11AB3C21" w14:textId="77777777" w:rsidR="00484DB9" w:rsidRDefault="006E3528" w:rsidP="00D24308">
      <w:pPr>
        <w:pStyle w:val="McGillBodyText"/>
      </w:pPr>
      <w:r>
        <w:rPr>
          <w:noProof/>
          <w:lang w:val="en-US" w:eastAsia="zh-CN"/>
        </w:rPr>
        <w:lastRenderedPageBreak/>
        <w:drawing>
          <wp:inline distT="0" distB="0" distL="0" distR="0" wp14:anchorId="06BD1DE5" wp14:editId="20308893">
            <wp:extent cx="4442460" cy="3338195"/>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2460" cy="3338195"/>
                    </a:xfrm>
                    <a:prstGeom prst="rect">
                      <a:avLst/>
                    </a:prstGeom>
                    <a:noFill/>
                    <a:ln>
                      <a:noFill/>
                    </a:ln>
                  </pic:spPr>
                </pic:pic>
              </a:graphicData>
            </a:graphic>
          </wp:inline>
        </w:drawing>
      </w:r>
    </w:p>
    <w:p w14:paraId="712E7A74" w14:textId="77777777" w:rsidR="00484DB9" w:rsidRPr="00E3701C" w:rsidRDefault="00C125A5" w:rsidP="00C125A5">
      <w:pPr>
        <w:pStyle w:val="McGillFigureCaption"/>
        <w:jc w:val="center"/>
        <w:rPr>
          <w:b/>
        </w:rPr>
      </w:pPr>
      <w:bookmarkStart w:id="94" w:name="_Ref403659944"/>
      <w:bookmarkStart w:id="95" w:name="_Toc40366256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411121">
        <w:rPr>
          <w:b/>
          <w:noProof/>
        </w:rPr>
        <w:t>15</w:t>
      </w:r>
      <w:r w:rsidRPr="00E3701C">
        <w:rPr>
          <w:b/>
        </w:rPr>
        <w:fldChar w:fldCharType="end"/>
      </w:r>
      <w:bookmarkEnd w:id="94"/>
      <w:r w:rsidRPr="00E3701C">
        <w:rPr>
          <w:b/>
        </w:rPr>
        <w:t xml:space="preserve">: </w:t>
      </w:r>
      <w:r w:rsidR="00484DB9" w:rsidRPr="00E3701C">
        <w:rPr>
          <w:b/>
        </w:rPr>
        <w:t xml:space="preserve">Variable temperature </w:t>
      </w:r>
      <w:r w:rsidR="00484DB9" w:rsidRPr="00E3701C">
        <w:rPr>
          <w:b/>
          <w:vertAlign w:val="superscript"/>
        </w:rPr>
        <w:t>1</w:t>
      </w:r>
      <w:r w:rsidR="00484DB9" w:rsidRPr="00E3701C">
        <w:rPr>
          <w:b/>
        </w:rPr>
        <w:t xml:space="preserve">H NMR spectra for the diastereotopic methyl resonances on </w:t>
      </w:r>
      <w:r w:rsidR="00666208" w:rsidRPr="00E3701C">
        <w:rPr>
          <w:b/>
        </w:rPr>
        <w:t>DMGLU</w:t>
      </w:r>
      <w:r w:rsidR="00484DB9" w:rsidRPr="00E3701C">
        <w:rPr>
          <w:b/>
        </w:rPr>
        <w:t xml:space="preserve"> and </w:t>
      </w:r>
      <w:r w:rsidR="00666208" w:rsidRPr="00E3701C">
        <w:rPr>
          <w:b/>
        </w:rPr>
        <w:t>DMCYS</w:t>
      </w:r>
      <w:r w:rsidR="00484DB9" w:rsidRPr="00E3701C">
        <w:rPr>
          <w:b/>
        </w:rPr>
        <w:t xml:space="preserve"> caused by dynamic exchange at equilibrium.</w:t>
      </w:r>
      <w:bookmarkEnd w:id="95"/>
    </w:p>
    <w:p w14:paraId="09D0FFAF" w14:textId="77777777" w:rsidR="00CB1DC1" w:rsidRDefault="0025160D" w:rsidP="00CB1DC1">
      <w:pPr>
        <w:pStyle w:val="McGillFigureCaption"/>
      </w:pPr>
      <w:bookmarkStart w:id="96" w:name="_Toc403662570"/>
      <w:r>
        <w:t xml:space="preserve">Individually the </w:t>
      </w:r>
      <w:r w:rsidRPr="00666208">
        <w:rPr>
          <w:vertAlign w:val="superscript"/>
        </w:rPr>
        <w:t>1</w:t>
      </w:r>
      <w:r>
        <w:t xml:space="preserve">H and </w:t>
      </w:r>
      <w:r w:rsidRPr="00666208">
        <w:rPr>
          <w:vertAlign w:val="superscript"/>
        </w:rPr>
        <w:t>13</w:t>
      </w:r>
      <w:r>
        <w:t xml:space="preserve">C NMR spectra of </w:t>
      </w:r>
      <w:r w:rsidR="00666208" w:rsidRPr="00666208">
        <w:rPr>
          <w:b/>
        </w:rPr>
        <w:t>DMGLU</w:t>
      </w:r>
      <w:r>
        <w:t xml:space="preserve"> and </w:t>
      </w:r>
      <w:r w:rsidR="00666208" w:rsidRPr="00666208">
        <w:rPr>
          <w:b/>
        </w:rPr>
        <w:t>DMCYS</w:t>
      </w:r>
      <w:r>
        <w:t xml:space="preserve"> are markedly temperature, pH, and concentration sensitive. For example in </w:t>
      </w:r>
      <w:r w:rsidR="00C125A5" w:rsidRPr="00C125A5">
        <w:fldChar w:fldCharType="begin"/>
      </w:r>
      <w:r w:rsidR="00C125A5" w:rsidRPr="00C125A5">
        <w:instrText xml:space="preserve"> REF _Ref403660160 \h </w:instrText>
      </w:r>
      <w:r w:rsidR="00C125A5" w:rsidRPr="00C125A5">
        <w:instrText xml:space="preserve"> \* MERGEFORMAT </w:instrText>
      </w:r>
      <w:r w:rsidR="00C125A5" w:rsidRPr="00C125A5">
        <w:fldChar w:fldCharType="separate"/>
      </w:r>
      <w:r w:rsidR="00CB1DC1" w:rsidRPr="00CB1DC1">
        <w:t xml:space="preserve">Figure </w:t>
      </w:r>
      <w:r w:rsidR="00CB1DC1" w:rsidRPr="00CB1DC1">
        <w:rPr>
          <w:noProof/>
        </w:rPr>
        <w:t>16</w:t>
      </w:r>
      <w:r w:rsidR="00C125A5" w:rsidRPr="00C125A5">
        <w:fldChar w:fldCharType="end"/>
      </w:r>
      <w:r w:rsidR="00C125A5">
        <w:t xml:space="preserve"> </w:t>
      </w:r>
      <w:r>
        <w:t xml:space="preserve">the solution spectra for a 5mM solution of </w:t>
      </w:r>
      <w:r w:rsidR="009D5708" w:rsidRPr="009D5708">
        <w:rPr>
          <w:b/>
        </w:rPr>
        <w:t>DMCYS</w:t>
      </w:r>
      <w:r>
        <w:t xml:space="preserve"> in 0.1M phosphate </w:t>
      </w:r>
      <w:proofErr w:type="gramStart"/>
      <w:r>
        <w:t>buffer  at</w:t>
      </w:r>
      <w:proofErr w:type="gramEnd"/>
      <w:r>
        <w:t xml:space="preserve"> pH = 4.5 exhibited a reversible coalescence of the two methyl resonances.   Formally this corresponds to the two site exchange shown in</w:t>
      </w:r>
      <w:bookmarkEnd w:id="96"/>
      <w:r w:rsidR="00C125A5">
        <w:t xml:space="preserve"> </w:t>
      </w:r>
    </w:p>
    <w:p w14:paraId="094973EB" w14:textId="77777777" w:rsidR="00D24308" w:rsidRDefault="00CB1DC1" w:rsidP="00D24308">
      <w:pPr>
        <w:pStyle w:val="McGillBodyText"/>
        <w:jc w:val="center"/>
      </w:pPr>
      <w:r>
        <w:rPr>
          <w:noProof/>
          <w:lang w:val="en-US" w:eastAsia="zh-CN"/>
        </w:rPr>
        <w:drawing>
          <wp:inline distT="0" distB="0" distL="0" distR="0" wp14:anchorId="03A79E49" wp14:editId="7AB3C3AA">
            <wp:extent cx="4184015" cy="1138555"/>
            <wp:effectExtent l="0" t="0" r="6985" b="4445"/>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84015" cy="1138555"/>
                    </a:xfrm>
                    <a:prstGeom prst="rect">
                      <a:avLst/>
                    </a:prstGeom>
                    <a:noFill/>
                    <a:ln>
                      <a:noFill/>
                    </a:ln>
                  </pic:spPr>
                </pic:pic>
              </a:graphicData>
            </a:graphic>
          </wp:inline>
        </w:drawing>
      </w:r>
    </w:p>
    <w:p w14:paraId="538C8C73" w14:textId="61F0B3F1" w:rsidR="00CB1DC1" w:rsidRDefault="00C125A5" w:rsidP="00C125A5">
      <w:pPr>
        <w:pStyle w:val="McGillFigureCaption"/>
        <w:jc w:val="center"/>
      </w:pPr>
      <w:r>
        <w:fldChar w:fldCharType="begin"/>
      </w:r>
      <w:r>
        <w:instrText xml:space="preserve"> REF _Ref403660432 \h </w:instrText>
      </w:r>
      <w:r>
        <w:fldChar w:fldCharType="separate"/>
      </w:r>
    </w:p>
    <w:p w14:paraId="1F1CA463" w14:textId="77777777" w:rsidR="00A70041" w:rsidRDefault="00CB1DC1" w:rsidP="00503013">
      <w:pPr>
        <w:pStyle w:val="McGillBodyText"/>
        <w:ind w:firstLine="720"/>
        <w:jc w:val="both"/>
      </w:pPr>
      <w:r w:rsidRPr="00E3701C">
        <w:rPr>
          <w:b/>
        </w:rPr>
        <w:lastRenderedPageBreak/>
        <w:t xml:space="preserve">Figure </w:t>
      </w:r>
      <w:r>
        <w:rPr>
          <w:b/>
          <w:noProof/>
        </w:rPr>
        <w:t>14</w:t>
      </w:r>
      <w:r w:rsidR="00C125A5">
        <w:fldChar w:fldCharType="end"/>
      </w:r>
      <w:r w:rsidR="0025160D">
        <w:t>, which corresponds to an effective inversion of the arsenic stereochemistry. Although thi</w:t>
      </w:r>
      <w:r w:rsidR="00A70041">
        <w:t>s mechanism may not the same as</w:t>
      </w:r>
      <w:r w:rsidR="0025160D">
        <w:t xml:space="preserve"> interthiol exchange of Me2As</w:t>
      </w:r>
      <w:r w:rsidR="0025160D" w:rsidRPr="009D3CB8">
        <w:rPr>
          <w:vertAlign w:val="superscript"/>
        </w:rPr>
        <w:t>+</w:t>
      </w:r>
      <w:r w:rsidR="0025160D">
        <w:t xml:space="preserve">, both reactions suggest a markedly unexpected </w:t>
      </w:r>
      <w:r w:rsidR="00503013">
        <w:t>labililty for the Me2As-S bond.</w:t>
      </w:r>
    </w:p>
    <w:p w14:paraId="28DB2157" w14:textId="77777777" w:rsidR="00503013" w:rsidRDefault="006E3528" w:rsidP="00503013">
      <w:pPr>
        <w:pStyle w:val="McGillBodyText"/>
        <w:ind w:firstLine="720"/>
        <w:jc w:val="center"/>
      </w:pPr>
      <w:r>
        <w:rPr>
          <w:noProof/>
          <w:lang w:val="en-US" w:eastAsia="zh-CN"/>
        </w:rPr>
        <w:drawing>
          <wp:inline distT="0" distB="0" distL="0" distR="0" wp14:anchorId="00F43397" wp14:editId="336BE692">
            <wp:extent cx="3519805" cy="2700020"/>
            <wp:effectExtent l="0" t="0" r="0" b="0"/>
            <wp:docPr id="19" name="Picture 19" descr="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9805" cy="2700020"/>
                    </a:xfrm>
                    <a:prstGeom prst="rect">
                      <a:avLst/>
                    </a:prstGeom>
                    <a:noFill/>
                    <a:ln>
                      <a:noFill/>
                    </a:ln>
                  </pic:spPr>
                </pic:pic>
              </a:graphicData>
            </a:graphic>
          </wp:inline>
        </w:drawing>
      </w:r>
    </w:p>
    <w:p w14:paraId="799AC2FF" w14:textId="77777777" w:rsidR="00503013" w:rsidRPr="00C125A5" w:rsidRDefault="00C125A5" w:rsidP="00C125A5">
      <w:pPr>
        <w:pStyle w:val="McGillFigureCaption"/>
        <w:jc w:val="center"/>
        <w:rPr>
          <w:b/>
        </w:rPr>
      </w:pPr>
      <w:bookmarkStart w:id="97" w:name="_Ref403660160"/>
      <w:bookmarkStart w:id="98" w:name="_Toc403662571"/>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411121">
        <w:rPr>
          <w:b/>
          <w:noProof/>
        </w:rPr>
        <w:t>16</w:t>
      </w:r>
      <w:r w:rsidRPr="00C125A5">
        <w:rPr>
          <w:b/>
        </w:rPr>
        <w:fldChar w:fldCharType="end"/>
      </w:r>
      <w:bookmarkEnd w:id="97"/>
      <w:r w:rsidRPr="00C125A5">
        <w:rPr>
          <w:b/>
        </w:rPr>
        <w:t xml:space="preserve">: </w:t>
      </w:r>
      <w:r w:rsidR="00503013" w:rsidRPr="00C125A5">
        <w:rPr>
          <w:b/>
        </w:rPr>
        <w:t xml:space="preserve">Variable temperature 1H NMR for the diastereotopic methyl signals in </w:t>
      </w:r>
      <w:r w:rsidR="009D5708" w:rsidRPr="00C125A5">
        <w:rPr>
          <w:b/>
        </w:rPr>
        <w:t>DMCYS</w:t>
      </w:r>
      <w:r w:rsidR="00503013" w:rsidRPr="00C125A5">
        <w:rPr>
          <w:b/>
        </w:rPr>
        <w:t xml:space="preserve"> in 0.1</w:t>
      </w:r>
      <w:r>
        <w:rPr>
          <w:b/>
        </w:rPr>
        <w:t xml:space="preserve"> M phosphate buffer at pH = 4.5</w:t>
      </w:r>
      <w:r w:rsidR="00503013" w:rsidRPr="00C125A5">
        <w:rPr>
          <w:b/>
        </w:rPr>
        <w:t>.  Bottom trace is at 10 ˚C, followed by 20, 30, 40, 45, 50, 55, and 70 ˚C at top.</w:t>
      </w:r>
      <w:bookmarkEnd w:id="98"/>
    </w:p>
    <w:p w14:paraId="413799E9" w14:textId="31CB4D0C" w:rsidR="0025160D" w:rsidRDefault="008134FB" w:rsidP="00503013">
      <w:pPr>
        <w:pStyle w:val="McGillBodyText"/>
        <w:ind w:firstLine="720"/>
        <w:jc w:val="both"/>
      </w:pPr>
      <w:r>
        <w:t xml:space="preserve">The </w:t>
      </w:r>
      <w:r w:rsidRPr="00C125A5">
        <w:rPr>
          <w:vertAlign w:val="superscript"/>
        </w:rPr>
        <w:t>1</w:t>
      </w:r>
      <w:r>
        <w:t xml:space="preserve">H spectrum by the </w:t>
      </w:r>
      <w:r w:rsidR="0025160D">
        <w:t xml:space="preserve">NMR experiments of </w:t>
      </w:r>
      <w:r w:rsidR="00666208" w:rsidRPr="00666208">
        <w:rPr>
          <w:b/>
        </w:rPr>
        <w:t>DMCYS</w:t>
      </w:r>
      <w:r w:rsidR="0025160D">
        <w:t xml:space="preserve"> were performed on a 5mM phosphate buffered solution at pH = 4.6 between the temperatures of 270 K to 335 K</w:t>
      </w:r>
      <w:r w:rsidR="009318E8">
        <w:t>.</w:t>
      </w:r>
      <w:r w:rsidR="0025160D">
        <w:t xml:space="preserve">  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rsidR="0025160D">
        <w:t xml:space="preserve"> was calculated using the chemical shift difference between the methyl peaks using the Sandstrom’s equati</w:t>
      </w:r>
      <w:r w:rsidR="009318E8">
        <w:t>on</w:t>
      </w:r>
      <w:hyperlink w:anchor="_ENREF_3_15" w:tooltip="Sandström, 1983 #69" w:history="1">
        <w:r w:rsidR="001950DE">
          <w:fldChar w:fldCharType="begin"/>
        </w:r>
        <w:r w:rsidR="001950DE">
          <w:instrText xml:space="preserve"> ADDIN EN.CITE &lt;EndNote&gt;&lt;Cite&gt;&lt;Author&gt;Sandström&lt;/Author&gt;&lt;Year&gt;1983&lt;/Year&gt;&lt;RecNum&gt;69&lt;/RecNum&gt;&lt;DisplayText&gt;&lt;style face="superscript"&gt;34&lt;/style&gt;&lt;/DisplayText&gt;&lt;record&gt;&lt;rec-number&gt;69&lt;/rec-number&gt;&lt;foreign-keys&gt;&lt;key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1950DE">
          <w:fldChar w:fldCharType="separate"/>
        </w:r>
        <w:r w:rsidR="001950DE" w:rsidRPr="009318E8">
          <w:rPr>
            <w:noProof/>
            <w:vertAlign w:val="superscript"/>
          </w:rPr>
          <w:t>34</w:t>
        </w:r>
        <w:r w:rsidR="001950DE">
          <w:fldChar w:fldCharType="end"/>
        </w:r>
      </w:hyperlink>
      <w:r w:rsidR="009318E8">
        <w:t xml:space="preserve"> </w:t>
      </w:r>
      <m:oMath>
        <m:r>
          <w:rPr>
            <w:rFonts w:ascii="Cambria Math" w:hAnsi="Cambria Math"/>
          </w:rPr>
          <m:t>k=</m:t>
        </m:r>
        <m:f>
          <m:fPr>
            <m:ctrlPr>
              <w:rPr>
                <w:rFonts w:ascii="Cambria Math" w:hAnsi="Cambria Math"/>
                <w:i/>
              </w:rPr>
            </m:ctrlPr>
          </m:fPr>
          <m:num>
            <m:r>
              <w:rPr>
                <w:rFonts w:ascii="Cambria Math" w:hAnsi="Cambria Math"/>
              </w:rPr>
              <m:t>π</m:t>
            </m:r>
          </m:num>
          <m:den>
            <m:r>
              <w:rPr>
                <w:rFonts w:ascii="Cambria Math" w:hAnsi="Cambria Math"/>
              </w:rPr>
              <m:t>√2</m:t>
            </m:r>
          </m:den>
        </m:f>
        <m:rad>
          <m:radPr>
            <m:degHide m:val="1"/>
            <m:ctrlPr>
              <w:rPr>
                <w:rFonts w:ascii="Cambria Math" w:hAnsi="Cambria Math"/>
                <w:i/>
              </w:rPr>
            </m:ctrlPr>
          </m:radPr>
          <m:deg/>
          <m:e>
            <m:r>
              <w:rPr>
                <w:rFonts w:ascii="Cambria Math" w:hAnsi="Cambria Math"/>
              </w:rPr>
              <m:t>δ</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-δ</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e>
        </m:rad>
      </m:oMath>
      <w:r w:rsidR="0025160D">
        <w:t>. Peak width was also used to independently calculate the rate, both methods yielded the same activation parameters.</w:t>
      </w:r>
    </w:p>
    <w:p w14:paraId="0D18616E" w14:textId="092BEE5D" w:rsidR="0025160D" w:rsidRDefault="0025160D" w:rsidP="00B975A5">
      <w:pPr>
        <w:pStyle w:val="McGillBodyText"/>
        <w:ind w:firstLine="720"/>
        <w:jc w:val="both"/>
      </w:pPr>
      <w:r>
        <w:lastRenderedPageBreak/>
        <w:t>The data give good linear Arrhenius fits for all data above 3˚C with only slight deviations being found for the temperatures just above the freezing point of water.</w:t>
      </w:r>
      <w:r w:rsidR="009318E8">
        <w:t xml:space="preserve"> The activation energy (E</w:t>
      </w:r>
      <w:r w:rsidR="009318E8" w:rsidRPr="00C125A5">
        <w:rPr>
          <w:vertAlign w:val="subscript"/>
        </w:rPr>
        <w:t>a</w:t>
      </w:r>
      <w:r w:rsidR="009318E8">
        <w:t xml:space="preserve">) is </w:t>
      </w:r>
      <w:r>
        <w:t>14 kJ mol-1, indicating that very little energy is required to cause the coalescence. In terms of the activation parameters from the Eyring equation, ∆G‡ = 73 kJmol</w:t>
      </w:r>
      <w:r w:rsidR="009318E8" w:rsidRPr="009318E8">
        <w:rPr>
          <w:vertAlign w:val="superscript"/>
        </w:rPr>
        <w:t>-1</w:t>
      </w:r>
      <w:r w:rsidR="009318E8">
        <w:t>, ∆H‡ = 11 kJmol</w:t>
      </w:r>
      <w:r w:rsidR="009318E8" w:rsidRPr="009318E8">
        <w:rPr>
          <w:vertAlign w:val="superscript"/>
        </w:rPr>
        <w:t>-1</w:t>
      </w:r>
      <w:r w:rsidR="009318E8">
        <w:t xml:space="preserve"> and ∆S‡ = </w:t>
      </w:r>
      <w:r>
        <w:t>-190 Jmol</w:t>
      </w:r>
      <w:r w:rsidRPr="009318E8">
        <w:rPr>
          <w:vertAlign w:val="superscript"/>
        </w:rPr>
        <w:t>-1</w:t>
      </w:r>
      <w:r>
        <w:t>K</w:t>
      </w:r>
      <w:r w:rsidRPr="009318E8">
        <w:rPr>
          <w:vertAlign w:val="superscript"/>
        </w:rPr>
        <w:t>-1</w:t>
      </w:r>
      <w:r>
        <w:t>. The relatively small ∆G‡ suggests that As-S bond dissociation is an unlikely mechanism as the bond enthalpy</w:t>
      </w:r>
      <w:hyperlink w:anchor="_ENREF_3_16" w:tooltip="Luo, 2007 #311" w:history="1">
        <w:r w:rsidR="001950DE">
          <w:fldChar w:fldCharType="begin"/>
        </w:r>
        <w:r w:rsidR="001950DE">
          <w:instrText xml:space="preserve"> ADDIN EN.CITE &lt;EndNote&gt;&lt;Cite&gt;&lt;Author&gt;Luo&lt;/Author&gt;&lt;Year&gt;2007&lt;/Year&gt;&lt;RecNum&gt;311&lt;/RecNum&gt;&lt;DisplayText&gt;&lt;style face="superscript"&gt;35&lt;/style&gt;&lt;/DisplayText&gt;&lt;record&gt;&lt;rec-number&gt;311&lt;/rec-number&gt;&lt;foreign-keys&gt;&lt;key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1950DE">
          <w:fldChar w:fldCharType="separate"/>
        </w:r>
        <w:r w:rsidR="001950DE" w:rsidRPr="009318E8">
          <w:rPr>
            <w:noProof/>
            <w:vertAlign w:val="superscript"/>
          </w:rPr>
          <w:t>35</w:t>
        </w:r>
        <w:r w:rsidR="001950DE">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ordered transition state, this suggests that there might be an associative mechanism for this exchange.  </w:t>
      </w:r>
    </w:p>
    <w:p w14:paraId="7B5E6E02" w14:textId="06CA9A49" w:rsidR="0025160D" w:rsidRDefault="0025160D" w:rsidP="00503013">
      <w:pPr>
        <w:pStyle w:val="McGillBodyText"/>
        <w:ind w:firstLine="720"/>
        <w:jc w:val="both"/>
      </w:pPr>
      <w:r>
        <w:t xml:space="preserve">The zwitterionic ionization of the amine and carboxylic acid groups in </w:t>
      </w:r>
      <w:r w:rsidR="00666208">
        <w:rPr>
          <w:b/>
        </w:rPr>
        <w:t>DMGLU</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5A5">
        <w:fldChar w:fldCharType="begin"/>
      </w:r>
      <w:r w:rsidR="00C125A5">
        <w:instrText xml:space="preserve"> REF _Ref403660260 \h </w:instrText>
      </w:r>
      <w:r w:rsidR="00C125A5">
        <w:fldChar w:fldCharType="separate"/>
      </w:r>
      <w:r w:rsidR="00CB1DC1" w:rsidRPr="00E3701C">
        <w:rPr>
          <w:b/>
        </w:rPr>
        <w:t xml:space="preserve">Figure </w:t>
      </w:r>
      <w:r w:rsidR="00CB1DC1">
        <w:rPr>
          <w:b/>
          <w:noProof/>
        </w:rPr>
        <w:t>17</w:t>
      </w:r>
      <w:r w:rsidR="00C125A5">
        <w:fldChar w:fldCharType="end"/>
      </w:r>
      <w:r>
        <w:t xml:space="preserve">.  The slowest methyl site exchange kinetics correspond to a singly protonated species.  This is in accord with a prior potentiometric titration result for </w:t>
      </w:r>
      <w:r w:rsidR="00666208" w:rsidRPr="00666208">
        <w:rPr>
          <w:b/>
        </w:rPr>
        <w:t>DMGLU</w:t>
      </w:r>
      <w:r>
        <w:t xml:space="preserve"> which was suggested to be particularl</w:t>
      </w:r>
      <w:r w:rsidR="009318E8">
        <w:t>y labile at pH 7 and greater</w:t>
      </w:r>
      <w:hyperlink w:anchor="_ENREF_3_7" w:tooltip="Rey, 2004 #17" w:history="1">
        <w:r w:rsidR="001950DE">
          <w:fldChar w:fldCharType="begin"/>
        </w:r>
        <w:r w:rsidR="001950DE">
          <w:instrText xml:space="preserve"> ADDIN EN.CITE &lt;EndNote&gt;&lt;Cite&gt;&lt;Author&gt;Rey&lt;/Author&gt;&lt;Year&gt;2004&lt;/Year&gt;&lt;RecNum&gt;17&lt;/RecNum&gt;&lt;DisplayText&gt;&lt;style face="superscript"&gt;20&lt;/style&gt;&lt;/DisplayText&gt;&lt;record&gt;&lt;rec-number&gt;17&lt;/rec-number&gt;&lt;foreign-keys&gt;&lt;key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1950DE">
          <w:fldChar w:fldCharType="separate"/>
        </w:r>
        <w:r w:rsidR="001950DE" w:rsidRPr="009318E8">
          <w:rPr>
            <w:noProof/>
            <w:vertAlign w:val="superscript"/>
          </w:rPr>
          <w:t>20</w:t>
        </w:r>
        <w:r w:rsidR="001950DE">
          <w:fldChar w:fldCharType="end"/>
        </w:r>
      </w:hyperlink>
      <w:r w:rsidR="009318E8">
        <w:t>.</w:t>
      </w:r>
      <w:r>
        <w:t xml:space="preserve">    While at higher pH there be significant dissociation of Me</w:t>
      </w:r>
      <w:r w:rsidRPr="00C125A5">
        <w:rPr>
          <w:vertAlign w:val="subscript"/>
        </w:rPr>
        <w:t>2</w:t>
      </w:r>
      <w:r>
        <w:t xml:space="preserve">As+ through an associative nucleophilic hydrolysis, for the pH used in these studies there is no substantial buildup of side products or other indications of competing side reactions. </w:t>
      </w:r>
    </w:p>
    <w:p w14:paraId="70AF33A4" w14:textId="77777777" w:rsidR="005C71DC" w:rsidRDefault="006E3528" w:rsidP="00503013">
      <w:pPr>
        <w:pStyle w:val="McGillBodyText"/>
        <w:ind w:firstLine="720"/>
        <w:jc w:val="both"/>
      </w:pPr>
      <w:r w:rsidRPr="005C71DC">
        <w:rPr>
          <w:noProof/>
          <w:lang w:val="en-US" w:eastAsia="zh-CN"/>
        </w:rPr>
        <w:lastRenderedPageBreak/>
        <w:drawing>
          <wp:inline distT="0" distB="0" distL="0" distR="0" wp14:anchorId="4D794A27" wp14:editId="411E9AB7">
            <wp:extent cx="4295775"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5775" cy="5486400"/>
                    </a:xfrm>
                    <a:prstGeom prst="rect">
                      <a:avLst/>
                    </a:prstGeom>
                    <a:noFill/>
                    <a:ln>
                      <a:noFill/>
                    </a:ln>
                  </pic:spPr>
                </pic:pic>
              </a:graphicData>
            </a:graphic>
          </wp:inline>
        </w:drawing>
      </w:r>
    </w:p>
    <w:p w14:paraId="0C5D1098" w14:textId="77777777" w:rsidR="00C125A5" w:rsidRPr="00E3701C" w:rsidRDefault="00C125A5" w:rsidP="00C125A5">
      <w:pPr>
        <w:pStyle w:val="McGillFigureCaption"/>
        <w:jc w:val="center"/>
        <w:rPr>
          <w:b/>
        </w:rPr>
      </w:pPr>
      <w:bookmarkStart w:id="99" w:name="_Ref403660260"/>
      <w:bookmarkStart w:id="100" w:name="_Toc403662572"/>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411121">
        <w:rPr>
          <w:b/>
          <w:noProof/>
        </w:rPr>
        <w:t>17</w:t>
      </w:r>
      <w:r w:rsidRPr="00E3701C">
        <w:rPr>
          <w:b/>
        </w:rPr>
        <w:fldChar w:fldCharType="end"/>
      </w:r>
      <w:bookmarkEnd w:id="99"/>
      <w:r w:rsidRPr="00E3701C">
        <w:rPr>
          <w:b/>
        </w:rPr>
        <w:t>: Dependence of coalescence temperature upon (a) the pH of a 5 mM solution of DMCYS and (b) concentration of DMCYS in 5 mM phosphate buffer.</w:t>
      </w:r>
      <w:bookmarkEnd w:id="100"/>
    </w:p>
    <w:p w14:paraId="69524DFD" w14:textId="3F793415" w:rsidR="0025160D" w:rsidRDefault="0025160D" w:rsidP="00B975A5">
      <w:pPr>
        <w:pStyle w:val="McGillBodyText"/>
        <w:ind w:firstLine="720"/>
        <w:jc w:val="both"/>
      </w:pPr>
      <w:r>
        <w:t xml:space="preserve">The concentration dependence for the methyl site exchange, as reflected in its coalescence temperature, is shown in </w:t>
      </w:r>
      <w:r w:rsidR="00C125A5">
        <w:fldChar w:fldCharType="begin"/>
      </w:r>
      <w:r w:rsidR="00C125A5">
        <w:instrText xml:space="preserve"> REF _Ref403660260 \h </w:instrText>
      </w:r>
      <w:r w:rsidR="00C125A5">
        <w:fldChar w:fldCharType="separate"/>
      </w:r>
      <w:r w:rsidR="00CB1DC1" w:rsidRPr="00E3701C">
        <w:rPr>
          <w:b/>
        </w:rPr>
        <w:t xml:space="preserve">Figure </w:t>
      </w:r>
      <w:r w:rsidR="00CB1DC1">
        <w:rPr>
          <w:b/>
          <w:noProof/>
        </w:rPr>
        <w:t>17</w:t>
      </w:r>
      <w:r w:rsidR="00C125A5">
        <w:fldChar w:fldCharType="end"/>
      </w:r>
      <w:r w:rsidR="00C125A5">
        <w:t>b</w:t>
      </w:r>
      <w:r>
        <w:t xml:space="preserve">.  The marginal decrease in coalescence temperature with increased concentration suggest that in addition to a rapid intramolecular mechanism there is second intermolecular, bimolecular, </w:t>
      </w:r>
      <w:r>
        <w:lastRenderedPageBreak/>
        <w:t xml:space="preserve">pathway.  This second pathway is consistent with the 1/2 exchange results shown in Figure 1.  However, the rate and thus contribution this second pathway makes to methyl site exchange is minor compared to basal unimolecular rate of site exchange.  There are several mechanisms for methyl site exchange, with most obvious, a formal inversion of the arsenic geometry, being unlikely. Experimentally, </w:t>
      </w:r>
      <w:r w:rsidR="005C71DC">
        <w:t>arsenic (</w:t>
      </w:r>
      <w:r>
        <w:t>III) pyramidal inversion through a trigonal planar transition state has a high barrier, 176 kJ mol-1 for Ph</w:t>
      </w:r>
      <w:r w:rsidR="004E03B4">
        <w:t>EtMeAs</w:t>
      </w:r>
      <w:hyperlink w:anchor="_ENREF_3_17" w:tooltip="G. H. Senkler Jr. , 1972 #312" w:history="1">
        <w:r w:rsidR="001950DE">
          <w:fldChar w:fldCharType="begin"/>
        </w:r>
        <w:r w:rsidR="001950DE">
          <w:instrText xml:space="preserve"> ADDIN EN.CITE &lt;EndNote&gt;&lt;Cite&gt;&lt;Author&gt;Mislow&lt;/Author&gt;&lt;Year&gt;1972&lt;/Year&gt;&lt;RecNum&gt;312&lt;/RecNum&gt;&lt;DisplayText&gt;&lt;style face="superscript"&gt;36&lt;/style&gt;&lt;/DisplayText&gt;&lt;record&gt;&lt;rec-number&gt;312&lt;/rec-number&gt;&lt;foreign-keys&gt;&lt;key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1950DE">
          <w:fldChar w:fldCharType="separate"/>
        </w:r>
        <w:r w:rsidR="001950DE" w:rsidRPr="004E03B4">
          <w:rPr>
            <w:noProof/>
            <w:vertAlign w:val="superscript"/>
          </w:rPr>
          <w:t>36</w:t>
        </w:r>
        <w:r w:rsidR="001950DE">
          <w:fldChar w:fldCharType="end"/>
        </w:r>
      </w:hyperlink>
      <w:r w:rsidR="004E03B4">
        <w:t>.</w:t>
      </w:r>
      <w:r>
        <w:t xml:space="preserve">   Theoretical calculations</w:t>
      </w:r>
      <w:hyperlink w:anchor="_ENREF_3_18" w:tooltip="Xu, 2011 #79" w:history="1">
        <w:r w:rsidR="001950DE">
          <w:fldChar w:fldCharType="begin">
            <w:fldData xml:space="preserve">PEVuZE5vdGU+PENpdGU+PEF1dGhvcj5YdTwvQXV0aG9yPjxZZWFyPjIwMTE8L1llYXI+PFJlY051
bT43OTwvUmVjTnVtPjxEaXNwbGF5VGV4dD48c3R5bGUgZmFjZT0ic3VwZXJzY3JpcHQiPjM3PC9z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1950DE">
          <w:instrText xml:space="preserve"> ADDIN EN.CITE </w:instrText>
        </w:r>
        <w:r w:rsidR="001950DE">
          <w:fldChar w:fldCharType="begin">
            <w:fldData xml:space="preserve">PEVuZE5vdGU+PENpdGU+PEF1dGhvcj5YdTwvQXV0aG9yPjxZZWFyPjIwMTE8L1llYXI+PFJlY051
bT43OTwvUmVjTnVtPjxEaXNwbGF5VGV4dD48c3R5bGUgZmFjZT0ic3VwZXJzY3JpcHQiPjM3PC9z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1950DE">
          <w:instrText xml:space="preserve"> ADDIN EN.CITE.DATA </w:instrText>
        </w:r>
        <w:r w:rsidR="001950DE">
          <w:fldChar w:fldCharType="end"/>
        </w:r>
        <w:r w:rsidR="001950DE">
          <w:fldChar w:fldCharType="separate"/>
        </w:r>
        <w:r w:rsidR="001950DE" w:rsidRPr="005C637D">
          <w:rPr>
            <w:noProof/>
            <w:vertAlign w:val="superscript"/>
          </w:rPr>
          <w:t>37</w:t>
        </w:r>
        <w:r w:rsidR="001950DE">
          <w:fldChar w:fldCharType="end"/>
        </w:r>
      </w:hyperlink>
      <w:hyperlink w:anchor="_ENREF_3_17" w:tooltip="Rekhis, 2008 #288" w:history="1">
        <w:r w:rsidR="00CB1DC1" w:rsidRPr="00CB1DC1">
          <w:rPr>
            <w:rStyle w:val="Hyperlink"/>
          </w:rPr>
          <w:t>_ENREF_3_17</w:t>
        </w:r>
      </w:hyperlink>
      <w:r w:rsidR="005C637D" w:rsidRPr="005C637D">
        <w:rPr>
          <w:vertAlign w:val="superscript"/>
        </w:rPr>
        <w:t>,</w:t>
      </w:r>
      <w:hyperlink w:anchor="_ENREF_3_19" w:tooltip="Rekhis, 2008 #288" w:history="1">
        <w:r w:rsidR="001950DE">
          <w:fldChar w:fldCharType="begin"/>
        </w:r>
        <w:r w:rsidR="001950DE">
          <w:instrText xml:space="preserve"> ADDIN EN.CITE &lt;EndNote&gt;&lt;Cite&gt;&lt;Author&gt;Rekhis&lt;/Author&gt;&lt;Year&gt;2008&lt;/Year&gt;&lt;RecNum&gt;288&lt;/RecNum&gt;&lt;DisplayText&gt;&lt;style face="superscript"&gt;37b&lt;/style&gt;&lt;/DisplayText&gt;&lt;record&gt;&lt;rec-number&gt;288&lt;/rec-number&gt;&lt;foreign-keys&gt;&lt;key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1950DE">
          <w:fldChar w:fldCharType="separate"/>
        </w:r>
        <w:r w:rsidR="001950DE" w:rsidRPr="005C637D">
          <w:rPr>
            <w:noProof/>
            <w:vertAlign w:val="superscript"/>
          </w:rPr>
          <w:t>37b</w:t>
        </w:r>
        <w:r w:rsidR="001950DE">
          <w:fldChar w:fldCharType="end"/>
        </w:r>
      </w:hyperlink>
      <w:r w:rsidR="005C637D">
        <w:t xml:space="preserve"> </w:t>
      </w:r>
      <w:r>
        <w:t>also suggest these transition states should be in excess of 150 kJ mol-1, which is much higher than our experimentally determined barrier of 80 kJ mol-1. Surprisingly facile racemisation at arsenic of the diastereomeric methylphenylarsinic acid adduct with glutathione was observed by Edmonds et al., and interpreted in terms of an unexpected and unaccountably low inversion barrier</w:t>
      </w:r>
      <w:hyperlink w:anchor="_ENREF_3_10" w:tooltip="Edmonds, 2006 #303" w:history="1">
        <w:r w:rsidR="001950DE">
          <w:fldChar w:fldCharType="begin"/>
        </w:r>
        <w:r w:rsidR="001950DE">
          <w:instrText xml:space="preserve"> ADDIN EN.CITE &lt;EndNote&gt;&lt;Cite&gt;&lt;Author&gt;Edmonds&lt;/Author&gt;&lt;Year&gt;2006&lt;/Year&gt;&lt;RecNum&gt;303&lt;/RecNum&gt;&lt;DisplayText&gt;&lt;style face="superscript"&gt;28&lt;/style&gt;&lt;/DisplayText&gt;&lt;record&gt;&lt;rec-number&gt;303&lt;/rec-number&gt;&lt;foreign-keys&gt;&lt;key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1950DE">
          <w:fldChar w:fldCharType="separate"/>
        </w:r>
        <w:r w:rsidR="001950DE" w:rsidRPr="005C637D">
          <w:rPr>
            <w:noProof/>
            <w:vertAlign w:val="superscript"/>
          </w:rPr>
          <w:t>28</w:t>
        </w:r>
        <w:r w:rsidR="001950DE">
          <w:fldChar w:fldCharType="end"/>
        </w:r>
      </w:hyperlink>
      <w:r w:rsidR="00666208">
        <w:t>.</w:t>
      </w:r>
    </w:p>
    <w:p w14:paraId="1586DAA6" w14:textId="77777777" w:rsidR="00C05C40" w:rsidRDefault="006E3528" w:rsidP="00F13DF9">
      <w:pPr>
        <w:pStyle w:val="McGillBodyText"/>
        <w:jc w:val="center"/>
      </w:pPr>
      <w:r w:rsidRPr="00C05C40">
        <w:rPr>
          <w:noProof/>
          <w:lang w:val="en-US" w:eastAsia="zh-CN"/>
        </w:rPr>
        <w:drawing>
          <wp:inline distT="0" distB="0" distL="0" distR="0" wp14:anchorId="4E2226DC" wp14:editId="58ADA242">
            <wp:extent cx="3206944" cy="235501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3204" cy="2359608"/>
                    </a:xfrm>
                    <a:prstGeom prst="rect">
                      <a:avLst/>
                    </a:prstGeom>
                    <a:noFill/>
                    <a:ln>
                      <a:noFill/>
                    </a:ln>
                  </pic:spPr>
                </pic:pic>
              </a:graphicData>
            </a:graphic>
          </wp:inline>
        </w:drawing>
      </w:r>
    </w:p>
    <w:p w14:paraId="1836A9A7" w14:textId="75AE12FC" w:rsidR="00F13DF9" w:rsidRPr="00E3701C" w:rsidRDefault="00F13DF9" w:rsidP="00F13DF9">
      <w:pPr>
        <w:pStyle w:val="McGillFigureCaption"/>
        <w:jc w:val="center"/>
        <w:rPr>
          <w:b/>
        </w:rPr>
      </w:pPr>
      <w:bookmarkStart w:id="101" w:name="_Toc403662573"/>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411121">
        <w:rPr>
          <w:b/>
          <w:noProof/>
        </w:rPr>
        <w:t>18</w:t>
      </w:r>
      <w:r w:rsidRPr="00E3701C">
        <w:rPr>
          <w:b/>
        </w:rPr>
        <w:fldChar w:fldCharType="end"/>
      </w:r>
      <w:r w:rsidRPr="00E3701C">
        <w:rPr>
          <w:b/>
        </w:rPr>
        <w:t>: Proposed fluxionality in DMCYS.</w:t>
      </w:r>
      <w:bookmarkEnd w:id="101"/>
    </w:p>
    <w:p w14:paraId="717ECFD1" w14:textId="77777777" w:rsidR="0025160D" w:rsidRDefault="0025160D" w:rsidP="00B975A5">
      <w:pPr>
        <w:pStyle w:val="McGillBodyText"/>
        <w:ind w:firstLine="720"/>
        <w:jc w:val="both"/>
      </w:pPr>
      <w:r>
        <w:lastRenderedPageBreak/>
        <w:t>To account for the rapid m</w:t>
      </w:r>
      <w:r w:rsidR="005C637D">
        <w:t xml:space="preserve">ethyl site exchange in </w:t>
      </w:r>
      <w:r w:rsidR="00666208" w:rsidRPr="00666208">
        <w:rPr>
          <w:b/>
        </w:rPr>
        <w:t>DMGLU</w:t>
      </w:r>
      <w:r w:rsidR="005C637D">
        <w:t xml:space="preserve"> and </w:t>
      </w:r>
      <w:r w:rsidR="00666208" w:rsidRPr="00666208">
        <w:rPr>
          <w:b/>
        </w:rPr>
        <w:t>DMCYS</w:t>
      </w:r>
      <w:r w:rsidR="005C637D">
        <w:t xml:space="preserve"> </w:t>
      </w:r>
      <w:r>
        <w:t xml:space="preserve">we note that </w:t>
      </w:r>
      <w:proofErr w:type="gramStart"/>
      <w:r>
        <w:t>As(</w:t>
      </w:r>
      <w:proofErr w:type="gramEnd"/>
      <w:r>
        <w:t>III) species are of course ambiphilic being potent nucleophiles and ligands as well being as metalloids with latent Lewis acidity.  It is this latter character which would allow for an associative or chelation of the amine to the arsenic to give a net five coordinate intermediate with four substitutents and a stereochemically active lone pair, Scheme 3.  For this geometry Berry pseudorotation barriers will be very low, and their action will lead to rapid methyl site exchange.  This mechanism is in accord with the near zero slightly negative entropy of activation and the rate enhancement at higher pH.  The increase in rate at lower pH may be due to a separate acid catalyzed exchange, but the generally low of solubility of these species limits a more extensive study under these conditions.</w:t>
      </w:r>
    </w:p>
    <w:p w14:paraId="28F78A00" w14:textId="77777777" w:rsidR="0025160D" w:rsidRDefault="0025160D" w:rsidP="004B26FB">
      <w:pPr>
        <w:pStyle w:val="McGillBodyText"/>
        <w:jc w:val="both"/>
      </w:pPr>
      <w:r>
        <w:tab/>
        <w:t xml:space="preserve">In conclusion, we have shown that the As-S bond is kinetically labile and can be interact with other thiols in aqueous solutions. Despite being more stable to oxidation, </w:t>
      </w:r>
      <w:r w:rsidR="00666208" w:rsidRPr="00666208">
        <w:rPr>
          <w:b/>
        </w:rPr>
        <w:t>DMGLU</w:t>
      </w:r>
      <w:r>
        <w:t xml:space="preserve"> in the equilibrium system is only 1.4 kJ mol-1 more stable than </w:t>
      </w:r>
      <w:r w:rsidR="00666208" w:rsidRPr="00666208">
        <w:rPr>
          <w:b/>
        </w:rPr>
        <w:t>DMCYS</w:t>
      </w:r>
      <w:r>
        <w:t xml:space="preserve"> in aqueous solutions.  An associative intramolecular self-exchange mechanism as one of the mechanism responsible for this lability.   This type of facile thio exchange has important implications of how methylarsenic species are active cells and within proteins.  In what may be a helpful analogy, the facile dimethylarsenium transfer reactions discovered here have many parallels with the   </w:t>
      </w:r>
      <w:r>
        <w:lastRenderedPageBreak/>
        <w:t>trans-nitrosylation chemistry of the nitrosylated thiolates, RSNO, which have be</w:t>
      </w:r>
      <w:r w:rsidR="004E03B4">
        <w:t xml:space="preserve">en more extensively </w:t>
      </w:r>
      <w:commentRangeStart w:id="102"/>
      <w:r w:rsidR="004E03B4">
        <w:t>studied</w:t>
      </w:r>
      <w:commentRangeEnd w:id="102"/>
      <w:r w:rsidR="004E03B4">
        <w:rPr>
          <w:rStyle w:val="CommentReference"/>
          <w:rFonts w:ascii="Calibri" w:eastAsia="宋体" w:hAnsi="Calibri"/>
        </w:rPr>
        <w:commentReference w:id="102"/>
      </w:r>
      <w:r w:rsidR="004E03B4">
        <w:t>.</w:t>
      </w:r>
      <w:r>
        <w:t xml:space="preserve">    </w:t>
      </w:r>
    </w:p>
    <w:p w14:paraId="3B75EC41" w14:textId="77777777" w:rsidR="005C637D" w:rsidRPr="0025160D" w:rsidRDefault="005C637D" w:rsidP="004B26FB">
      <w:pPr>
        <w:pStyle w:val="McGillBodyText"/>
        <w:jc w:val="both"/>
      </w:pPr>
    </w:p>
    <w:p w14:paraId="35F553AE" w14:textId="77777777" w:rsidR="00C201A2" w:rsidRPr="005C637D" w:rsidRDefault="002A2953" w:rsidP="005C637D">
      <w:pPr>
        <w:pStyle w:val="McGillFirstLevelSubheading"/>
      </w:pPr>
      <w:bookmarkStart w:id="103" w:name="_Toc403662357"/>
      <w:r>
        <w:t xml:space="preserve">2.2 </w:t>
      </w:r>
      <w:r w:rsidR="00C201A2" w:rsidRPr="00C0292D">
        <w:t>Supplementary material</w:t>
      </w:r>
      <w:bookmarkEnd w:id="103"/>
      <w:r w:rsidR="00C201A2" w:rsidRPr="00C0292D">
        <w:t xml:space="preserve"> </w:t>
      </w:r>
    </w:p>
    <w:p w14:paraId="1F97FA6D" w14:textId="77777777" w:rsidR="00C201A2" w:rsidRPr="00C0292D" w:rsidRDefault="00C201A2" w:rsidP="00C0292D">
      <w:pPr>
        <w:pStyle w:val="McGillBodyText"/>
        <w:rPr>
          <w:rFonts w:cs="Arial Unicode MS"/>
        </w:rPr>
      </w:pPr>
      <w:r w:rsidRPr="00C0292D">
        <w:rPr>
          <w:rFonts w:cs="Arial Unicode MS"/>
        </w:rPr>
        <w:t xml:space="preserve">The following supplementary material </w:t>
      </w:r>
      <w:r w:rsidR="00D17442">
        <w:rPr>
          <w:rFonts w:cs="Arial Unicode MS"/>
        </w:rPr>
        <w:t xml:space="preserve">details </w:t>
      </w:r>
      <w:r w:rsidRPr="00C0292D">
        <w:rPr>
          <w:rFonts w:cs="Arial Unicode MS"/>
        </w:rPr>
        <w:t xml:space="preserve">the methodology </w:t>
      </w:r>
      <w:r w:rsidR="00D17442">
        <w:rPr>
          <w:rFonts w:cs="Arial Unicode MS"/>
        </w:rPr>
        <w:t>and calculations used in the chapter 2.1</w:t>
      </w:r>
      <w:r w:rsidRPr="00C0292D">
        <w:rPr>
          <w:rFonts w:cs="Arial Unicode MS"/>
        </w:rPr>
        <w:t>.</w:t>
      </w:r>
    </w:p>
    <w:p w14:paraId="246EF4A0" w14:textId="77777777" w:rsidR="00882E06" w:rsidRDefault="00882E06" w:rsidP="00485DAF">
      <w:pPr>
        <w:pStyle w:val="McGillBodyText"/>
        <w:jc w:val="both"/>
        <w:rPr>
          <w:rFonts w:cs="Arial Unicode MS"/>
        </w:rPr>
      </w:pPr>
    </w:p>
    <w:p w14:paraId="4FAB6D79" w14:textId="052F093D" w:rsidR="00C201A2" w:rsidRDefault="00882E06" w:rsidP="00485DAF">
      <w:pPr>
        <w:pStyle w:val="McGillBodyText"/>
        <w:jc w:val="both"/>
        <w:rPr>
          <w:rFonts w:cs="Arial Unicode MS"/>
        </w:rPr>
      </w:pPr>
      <w:r w:rsidRPr="00882E06">
        <w:rPr>
          <w:rFonts w:cs="Arial Unicode MS"/>
          <w:i/>
        </w:rPr>
        <w:t xml:space="preserve">Prepration of </w:t>
      </w:r>
      <w:r w:rsidR="00C201A2" w:rsidRPr="00882E06">
        <w:rPr>
          <w:rFonts w:cs="Arial Unicode MS"/>
          <w:i/>
        </w:rPr>
        <w:t>S-(dimethylarseno</w:t>
      </w:r>
      <w:proofErr w:type="gramStart"/>
      <w:r w:rsidR="00C201A2" w:rsidRPr="00882E06">
        <w:rPr>
          <w:rFonts w:cs="Arial Unicode MS"/>
          <w:i/>
        </w:rPr>
        <w:t>)cysteine</w:t>
      </w:r>
      <w:proofErr w:type="gramEnd"/>
      <w:r w:rsidR="00462CA9">
        <w:rPr>
          <w:rFonts w:cs="Arial Unicode MS"/>
          <w:i/>
        </w:rPr>
        <w:t xml:space="preserve"> (</w:t>
      </w:r>
      <w:r w:rsidR="009D5708" w:rsidRPr="009D5708">
        <w:rPr>
          <w:rFonts w:cs="Arial Unicode MS"/>
          <w:b/>
          <w:i/>
        </w:rPr>
        <w:t>DMCYS</w:t>
      </w:r>
      <w:r w:rsidR="00462CA9">
        <w:rPr>
          <w:rFonts w:cs="Arial Unicode MS"/>
          <w:i/>
        </w:rPr>
        <w:t>).</w:t>
      </w:r>
      <w:r w:rsidR="00462CA9">
        <w:rPr>
          <w:rFonts w:cs="Arial Unicode MS"/>
        </w:rPr>
        <w:t xml:space="preserve"> The synthetic preparation was adapted from the Cullen method</w:t>
      </w:r>
      <w:hyperlink w:anchor="_ENREF_3_5" w:tooltip="Cullen, 1984 #45" w:history="1">
        <w:r w:rsidR="001950DE">
          <w:rPr>
            <w:rFonts w:cs="Arial Unicode MS"/>
          </w:rPr>
          <w:fldChar w:fldCharType="begin"/>
        </w:r>
        <w:r w:rsidR="001950DE">
          <w:rPr>
            <w:rFonts w:cs="Arial Unicode MS"/>
          </w:rPr>
          <w:instrText xml:space="preserve"> ADDIN EN.CITE &lt;EndNote&gt;&lt;Cite&gt;&lt;Author&gt;Cullen&lt;/Author&gt;&lt;Year&gt;1984&lt;/Year&gt;&lt;RecNum&gt;45&lt;/RecNum&gt;&lt;DisplayText&gt;&lt;style face="superscript"&gt;15&lt;/style&gt;&lt;/DisplayText&gt;&lt;record&gt;&lt;rec-number&gt;45&lt;/rec-number&gt;&lt;foreign-keys&gt;&lt;key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1950DE">
          <w:rPr>
            <w:rFonts w:cs="Arial Unicode MS"/>
          </w:rPr>
          <w:fldChar w:fldCharType="separate"/>
        </w:r>
        <w:r w:rsidR="001950DE" w:rsidRPr="00F7702E">
          <w:rPr>
            <w:rFonts w:cs="Arial Unicode MS"/>
            <w:noProof/>
            <w:vertAlign w:val="superscript"/>
          </w:rPr>
          <w:t>15</w:t>
        </w:r>
        <w:r w:rsidR="001950DE">
          <w:rPr>
            <w:rFonts w:cs="Arial Unicode MS"/>
          </w:rPr>
          <w:fldChar w:fldCharType="end"/>
        </w:r>
      </w:hyperlink>
      <w:r w:rsidR="0021518E">
        <w:rPr>
          <w:rFonts w:cs="Arial Unicode MS"/>
        </w:rPr>
        <w:t>,</w:t>
      </w:r>
      <w:r w:rsidR="00462CA9">
        <w:rPr>
          <w:rFonts w:cs="Arial Unicode MS"/>
        </w:rPr>
        <w:t xml:space="preserve"> with the main change being nitrogen gas is used instead of carbon dioxide to </w:t>
      </w:r>
      <w:r w:rsidR="0021518E">
        <w:rPr>
          <w:rFonts w:cs="Arial Unicode MS"/>
        </w:rPr>
        <w:t>produce an inert atmosphere.</w:t>
      </w:r>
      <w:r w:rsidR="00462CA9">
        <w:rPr>
          <w:rFonts w:cs="Arial Unicode MS"/>
          <w:b/>
        </w:rPr>
        <w:t xml:space="preserve"> </w:t>
      </w:r>
      <w:r w:rsidR="00462CA9" w:rsidRPr="00C0292D">
        <w:rPr>
          <w:rFonts w:cs="Arial Unicode MS"/>
        </w:rPr>
        <w:t xml:space="preserve">Cacodylic acid </w:t>
      </w:r>
      <w:r w:rsidR="00462CA9">
        <w:rPr>
          <w:rFonts w:cs="Arial Unicode MS"/>
        </w:rPr>
        <w:t>(</w:t>
      </w:r>
      <w:r w:rsidR="00C201A2" w:rsidRPr="00C0292D">
        <w:rPr>
          <w:rFonts w:cs="Arial Unicode MS"/>
        </w:rPr>
        <w:t>0.445g</w:t>
      </w:r>
      <w:r w:rsidR="00462CA9">
        <w:rPr>
          <w:rFonts w:cs="Arial Unicode MS"/>
        </w:rPr>
        <w:t>)</w:t>
      </w:r>
      <w:r w:rsidR="00C201A2" w:rsidRPr="00C0292D">
        <w:rPr>
          <w:rFonts w:cs="Arial Unicode MS"/>
        </w:rPr>
        <w:t xml:space="preserve"> of </w:t>
      </w:r>
      <w:r w:rsidR="00462CA9">
        <w:rPr>
          <w:rFonts w:cs="Arial Unicode MS"/>
        </w:rPr>
        <w:t>and 0.929</w:t>
      </w:r>
      <w:r w:rsidR="00C201A2" w:rsidRPr="00C0292D">
        <w:rPr>
          <w:rFonts w:cs="Arial Unicode MS"/>
        </w:rPr>
        <w:t xml:space="preserve">g of L-Cystine was mixed in distilled water under nitrogen for 16 hours. The precipitate was filtered dried under reduced pressure without heating. </w:t>
      </w:r>
      <w:r w:rsidR="00C201A2" w:rsidRPr="00F7702E">
        <w:rPr>
          <w:rFonts w:cs="Arial Unicode MS"/>
          <w:vertAlign w:val="superscript"/>
        </w:rPr>
        <w:t>1</w:t>
      </w:r>
      <w:r w:rsidR="00C201A2" w:rsidRPr="00C0292D">
        <w:rPr>
          <w:rFonts w:cs="Arial Unicode MS"/>
        </w:rPr>
        <w:t>H NMR (500 MHz, D</w:t>
      </w:r>
      <w:r w:rsidR="00C201A2" w:rsidRPr="00C0292D">
        <w:rPr>
          <w:rFonts w:cs="Arial Unicode MS"/>
          <w:vertAlign w:val="subscript"/>
        </w:rPr>
        <w:t>2</w:t>
      </w:r>
      <w:r w:rsidR="00C201A2" w:rsidRPr="00C0292D">
        <w:rPr>
          <w:rFonts w:cs="Arial Unicode MS"/>
        </w:rPr>
        <w:t>O) δ 3.99 – 3.91 (m, 1H), 3.24 – 3.13 (m, 1H), 1.37 (s, 1H), 1.36 (s, 1H).</w:t>
      </w:r>
    </w:p>
    <w:p w14:paraId="7E93A281" w14:textId="77777777" w:rsidR="00485DAF" w:rsidRPr="00C0292D" w:rsidRDefault="00485DAF" w:rsidP="00485DAF">
      <w:pPr>
        <w:pStyle w:val="McGillBodyText"/>
        <w:jc w:val="both"/>
        <w:rPr>
          <w:rFonts w:cs="Arial Unicode MS"/>
        </w:rPr>
      </w:pPr>
    </w:p>
    <w:p w14:paraId="00CE301E" w14:textId="77777777" w:rsidR="00C201A2" w:rsidRPr="00875A5A" w:rsidRDefault="00C201A2" w:rsidP="00485DAF">
      <w:pPr>
        <w:pStyle w:val="McGillBodyText"/>
        <w:jc w:val="both"/>
        <w:rPr>
          <w:rFonts w:cs="Arial Unicode MS"/>
        </w:rPr>
      </w:pPr>
      <w:r w:rsidRPr="00485DAF">
        <w:rPr>
          <w:rFonts w:cs="Arial Unicode MS"/>
          <w:i/>
        </w:rPr>
        <w:t xml:space="preserve">Preparation of </w:t>
      </w:r>
      <w:r w:rsidR="009D5708">
        <w:rPr>
          <w:rFonts w:cs="Arial Unicode MS"/>
          <w:i/>
        </w:rPr>
        <w:t>DMCYS</w:t>
      </w:r>
      <w:r w:rsidRPr="00485DAF">
        <w:rPr>
          <w:rFonts w:cs="Arial Unicode MS"/>
          <w:i/>
        </w:rPr>
        <w:t xml:space="preserve"> Solution.</w:t>
      </w:r>
      <w:r w:rsidRPr="00C0292D">
        <w:rPr>
          <w:rFonts w:cs="Arial Unicode MS"/>
          <w:b/>
        </w:rPr>
        <w:t xml:space="preserve"> </w:t>
      </w:r>
      <w:r w:rsidRPr="00C0292D">
        <w:rPr>
          <w:rFonts w:cs="Arial Unicode MS"/>
        </w:rPr>
        <w:t xml:space="preserve">0.0115g of </w:t>
      </w:r>
      <w:r w:rsidR="009D5708" w:rsidRPr="009D5708">
        <w:rPr>
          <w:rFonts w:cs="Arial Unicode MS"/>
          <w:b/>
        </w:rPr>
        <w:t>DMCYS</w:t>
      </w:r>
      <w:r w:rsidRPr="00C0292D">
        <w:rPr>
          <w:rFonts w:cs="Arial Unicode MS"/>
        </w:rPr>
        <w:t xml:space="preserve"> was dissolved in 1 ml of Phosphate buffer at pH 4.2 (10% potassium phosphate buffer was prepared by the dissolution of potassium phosphate into water and subsequent adjustment of pH using NaOH. The solution was deuterated by drying the mixture and re-hydrating it with D2O). This solution was diluted to form a desired concentration of </w:t>
      </w:r>
      <w:r w:rsidRPr="006B10B0">
        <w:rPr>
          <w:rFonts w:cs="Arial Unicode MS"/>
        </w:rPr>
        <w:t>6.40 mM</w:t>
      </w:r>
      <w:r w:rsidRPr="00C0292D">
        <w:rPr>
          <w:rFonts w:cs="Arial Unicode MS"/>
        </w:rPr>
        <w:t xml:space="preserve"> </w:t>
      </w:r>
      <w:r w:rsidRPr="00C0292D">
        <w:rPr>
          <w:rFonts w:cs="Arial Unicode MS"/>
        </w:rPr>
        <w:lastRenderedPageBreak/>
        <w:t>by a 1/5 dilution using 200ul of the solution and 800 ul of buffer. To ensure the temperature is changing constantly and as expected, a plot of the solvent chemical shift against temperature. This indicates minimal changes to the pH or random errors in the temperature readings, as the R</w:t>
      </w:r>
      <w:r w:rsidRPr="00C0292D">
        <w:rPr>
          <w:rFonts w:cs="Arial Unicode MS"/>
          <w:vertAlign w:val="superscript"/>
        </w:rPr>
        <w:t>2</w:t>
      </w:r>
      <w:r w:rsidRPr="00C0292D">
        <w:rPr>
          <w:rFonts w:cs="Arial Unicode MS"/>
        </w:rPr>
        <w:t xml:space="preserve"> is 0.999. This however does not rule out the possibility of systematic errors to the temperature readings. This could be remedied by using a temperature reference. </w:t>
      </w:r>
    </w:p>
    <w:p w14:paraId="0118AF1E" w14:textId="77777777" w:rsidR="00C201A2" w:rsidRPr="00C0292D" w:rsidRDefault="00C201A2" w:rsidP="00485DAF">
      <w:pPr>
        <w:pStyle w:val="McGillBodyText"/>
        <w:ind w:firstLine="720"/>
        <w:jc w:val="both"/>
        <w:rPr>
          <w:rFonts w:cs="Arial Unicode MS"/>
        </w:rPr>
      </w:pPr>
      <w:r w:rsidRPr="00C0292D">
        <w:rPr>
          <w:rFonts w:cs="Arial Unicode MS"/>
        </w:rPr>
        <w:t xml:space="preserve">NMR data was acquired with a Varian 500 MHz instrument. All NMR acquisitions were made with 16 scans, transform size of 32k and shims were done with a gradient shimming on each measurement. Data was processed using Mnova 6.1.1 FID processing software. </w:t>
      </w:r>
    </w:p>
    <w:p w14:paraId="2B02B890" w14:textId="43A56B11" w:rsidR="00C201A2" w:rsidRPr="00C0292D" w:rsidRDefault="00C201A2" w:rsidP="00485DAF">
      <w:pPr>
        <w:pStyle w:val="McGillBodyText"/>
        <w:ind w:firstLine="720"/>
        <w:jc w:val="both"/>
        <w:rPr>
          <w:rFonts w:cs="Arial Unicode MS"/>
        </w:rPr>
      </w:pPr>
      <w:r w:rsidRPr="00C0292D">
        <w:rPr>
          <w:rFonts w:cs="Arial Unicode MS"/>
        </w:rPr>
        <w:t>To determine the rate constant of the reaction, the separation of the methyl peaks were used to calculate the rate constant using the following equation</w:t>
      </w:r>
      <w:hyperlink w:anchor="_ENREF_3_20" w:tooltip="Sandström, 1982 #305" w:history="1">
        <w:r w:rsidR="001950DE">
          <w:rPr>
            <w:rFonts w:cs="Arial Unicode MS"/>
          </w:rPr>
          <w:fldChar w:fldCharType="begin"/>
        </w:r>
        <w:r w:rsidR="001950DE">
          <w:rPr>
            <w:rFonts w:cs="Arial Unicode MS"/>
          </w:rPr>
          <w:instrText xml:space="preserve"> ADDIN EN.CITE &lt;EndNote&gt;&lt;Cite&gt;&lt;Author&gt;Sandström&lt;/Author&gt;&lt;Year&gt;1982&lt;/Year&gt;&lt;RecNum&gt;305&lt;/RecNum&gt;&lt;DisplayText&gt;&lt;style face="superscript"&gt;38&lt;/style&gt;&lt;/DisplayText&gt;&lt;record&gt;&lt;rec-number&gt;305&lt;/rec-number&gt;&lt;foreign-keys&gt;&lt;key app="EN" db-id="925ewvdr4stppxextfzpv0x4edx2rrttpr5r" timestamp="1376323158"&gt;305&lt;/key&gt;&lt;/foreign-keys&gt;&lt;ref-type name="Book"&gt;6&lt;/ref-type&gt;&lt;contributors&gt;&lt;authors&gt;&lt;author&gt;Sandström, J.&lt;/author&gt;&lt;/authors&gt;&lt;/contributors&gt;&lt;titles&gt;&lt;title&gt;Dynamic Nmr Spectroscopy&lt;/title&gt;&lt;/titles&gt;&lt;dates&gt;&lt;year&gt;1982&lt;/year&gt;&lt;/dates&gt;&lt;publisher&gt;Academic Press&lt;/publisher&gt;&lt;isbn&gt;9780126186208&lt;/isbn&gt;&lt;urls&gt;&lt;related-urls&gt;&lt;url&gt;http://books.google.com.hk/books?id=agLwAAAAMAAJ&lt;/url&gt;&lt;/related-urls&gt;&lt;/urls&gt;&lt;/record&gt;&lt;/Cite&gt;&lt;/EndNote&gt;</w:instrText>
        </w:r>
        <w:r w:rsidR="001950DE">
          <w:rPr>
            <w:rFonts w:cs="Arial Unicode MS"/>
          </w:rPr>
          <w:fldChar w:fldCharType="separate"/>
        </w:r>
        <w:r w:rsidR="001950DE" w:rsidRPr="005C637D">
          <w:rPr>
            <w:rFonts w:cs="Arial Unicode MS"/>
            <w:noProof/>
            <w:vertAlign w:val="superscript"/>
          </w:rPr>
          <w:t>38</w:t>
        </w:r>
        <w:r w:rsidR="001950DE">
          <w:rPr>
            <w:rFonts w:cs="Arial Unicode MS"/>
          </w:rPr>
          <w:fldChar w:fldCharType="end"/>
        </w:r>
      </w:hyperlink>
      <w:r w:rsidRPr="00C0292D">
        <w:rPr>
          <w:rFonts w:cs="Arial Unicode MS"/>
        </w:rPr>
        <w:t>:</w:t>
      </w:r>
    </w:p>
    <w:p w14:paraId="226F472A" w14:textId="77777777" w:rsidR="00C201A2" w:rsidRPr="006E3528" w:rsidRDefault="006E3528" w:rsidP="00485DAF">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2209CF18" w14:textId="77777777" w:rsidR="00C201A2" w:rsidRPr="00C0292D" w:rsidRDefault="00C201A2" w:rsidP="00485DAF">
      <w:pPr>
        <w:pStyle w:val="McGillBodyText"/>
        <w:jc w:val="both"/>
        <w:rPr>
          <w:rFonts w:cs="Arial Unicode MS"/>
        </w:rPr>
      </w:pPr>
      <w:r w:rsidRPr="00C0292D">
        <w:rPr>
          <w:rFonts w:cs="Arial Unicode MS"/>
        </w:rPr>
        <w:t xml:space="preserve">This equation is applicable in this situation as </w:t>
      </w:r>
      <w:r w:rsidR="00E315A5">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sidR="00E315A5">
        <w:rPr>
          <w:rFonts w:cs="Arial Unicode MS" w:hint="eastAsia"/>
        </w:rPr>
        <w:t>δ</w:t>
      </w:r>
      <w:r w:rsidRPr="00C0292D">
        <w:rPr>
          <w:rFonts w:cs="Arial Unicode MS"/>
        </w:rPr>
        <w:t xml:space="preserve">v was estimated using the lowest experimentally obtained separation of 7.8 Hz (solution of 1mM sample at 10 </w:t>
      </w:r>
      <w:r w:rsidR="00E315A5">
        <w:rPr>
          <w:rFonts w:cs="Arial Unicode MS" w:hint="eastAsia"/>
        </w:rPr>
        <w:t>°</w:t>
      </w:r>
      <w:r w:rsidR="00E315A5">
        <w:rPr>
          <w:rFonts w:cs="Arial Unicode MS"/>
        </w:rPr>
        <w:t>C</w:t>
      </w:r>
      <w:r w:rsidRPr="00C0292D">
        <w:rPr>
          <w:rFonts w:cs="Arial Unicode MS"/>
        </w:rPr>
        <w:t xml:space="preserve">). </w:t>
      </w:r>
    </w:p>
    <w:p w14:paraId="6D5A89B8" w14:textId="77777777" w:rsidR="00DB7168" w:rsidRPr="00C0292D" w:rsidRDefault="00DB7168" w:rsidP="00C0292D">
      <w:pPr>
        <w:pStyle w:val="McGillBodyText"/>
        <w:rPr>
          <w:rFonts w:cs="Arial Unicode MS"/>
        </w:rPr>
      </w:pPr>
    </w:p>
    <w:p w14:paraId="456250AA" w14:textId="77777777" w:rsidR="00C201A2" w:rsidRPr="00C0292D" w:rsidRDefault="00C201A2" w:rsidP="00C0292D">
      <w:pPr>
        <w:pStyle w:val="McGillBodyText"/>
        <w:rPr>
          <w:rFonts w:cs="Arial Unicode MS"/>
          <w:noProof/>
          <w:lang w:val="en-US" w:eastAsia="zh-CN"/>
        </w:rPr>
      </w:pPr>
      <w:r w:rsidRPr="00C0292D">
        <w:rPr>
          <w:rFonts w:cs="Arial Unicode MS"/>
          <w:noProof/>
        </w:rPr>
        <w:lastRenderedPageBreak/>
        <w:t xml:space="preserve"> </w:t>
      </w:r>
      <w:r w:rsidR="006E3528" w:rsidRPr="00C0292D">
        <w:rPr>
          <w:rFonts w:cs="Arial Unicode MS"/>
          <w:noProof/>
          <w:lang w:val="en-US" w:eastAsia="zh-CN"/>
        </w:rPr>
        <w:drawing>
          <wp:inline distT="0" distB="0" distL="0" distR="0" wp14:anchorId="335EEEBC" wp14:editId="5BF965F5">
            <wp:extent cx="3209290" cy="2872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9290" cy="2872740"/>
                    </a:xfrm>
                    <a:prstGeom prst="rect">
                      <a:avLst/>
                    </a:prstGeom>
                    <a:noFill/>
                    <a:ln>
                      <a:noFill/>
                    </a:ln>
                  </pic:spPr>
                </pic:pic>
              </a:graphicData>
            </a:graphic>
          </wp:inline>
        </w:drawing>
      </w:r>
    </w:p>
    <w:p w14:paraId="67BD72E1" w14:textId="77777777" w:rsidR="00DB7168" w:rsidRPr="00C0292D" w:rsidRDefault="00DB7168" w:rsidP="00E315A5">
      <w:pPr>
        <w:pStyle w:val="McGillBodyText"/>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19</w:t>
      </w:r>
      <w:r w:rsidRPr="00C0292D">
        <w:rPr>
          <w:rFonts w:cs="Arial Unicode MS"/>
          <w:b/>
        </w:rPr>
        <w:fldChar w:fldCharType="end"/>
      </w:r>
      <w:r w:rsidRPr="00C0292D">
        <w:rPr>
          <w:rFonts w:cs="Arial Unicode MS"/>
          <w:b/>
        </w:rPr>
        <w:t xml:space="preserve">: Plot of rate constant against temperature of a 5mM solution of </w:t>
      </w:r>
      <w:r w:rsidR="009D5708">
        <w:rPr>
          <w:rFonts w:cs="Arial Unicode MS"/>
          <w:b/>
        </w:rPr>
        <w:t>DMCYS</w:t>
      </w:r>
    </w:p>
    <w:p w14:paraId="69ED1BDF" w14:textId="0DF93A12" w:rsidR="00C201A2" w:rsidRPr="00C0292D" w:rsidRDefault="00C201A2" w:rsidP="004B26FB">
      <w:pPr>
        <w:pStyle w:val="McGillBodyText"/>
        <w:ind w:firstLine="720"/>
        <w:jc w:val="both"/>
        <w:rPr>
          <w:rFonts w:cs="Arial Unicode MS"/>
        </w:rPr>
      </w:pPr>
      <w:r w:rsidRPr="00C0292D">
        <w:rPr>
          <w:rFonts w:cs="Arial Unicode MS"/>
        </w:rPr>
        <w:t>The NMR dynamic exchange was modeled using DNMR3 with Spinworks 3 software</w:t>
      </w:r>
      <w:hyperlink w:anchor="_ENREF_3_21" w:tooltip="Spinworks, 2010 #19" w:history="1">
        <w:r w:rsidR="001950DE">
          <w:rPr>
            <w:rFonts w:cs="Arial Unicode MS"/>
          </w:rPr>
          <w:fldChar w:fldCharType="begin"/>
        </w:r>
        <w:r w:rsidR="001950DE">
          <w:rPr>
            <w:rFonts w:cs="Arial Unicode MS"/>
          </w:rPr>
          <w:instrText xml:space="preserve"> ADDIN EN.CITE &lt;EndNote&gt;&lt;Cite&gt;&lt;Author&gt;Spinworks&lt;/Author&gt;&lt;Year&gt;2010&lt;/Year&gt;&lt;RecNum&gt;19&lt;/RecNum&gt;&lt;DisplayText&gt;&lt;style face="superscript"&gt;39&lt;/style&gt;&lt;/DisplayText&gt;&lt;record&gt;&lt;rec-number&gt;19&lt;/rec-number&gt;&lt;foreign-keys&gt;&lt;key app="EN" db-id="925ewvdr4stppxextfzpv0x4edx2rrttpr5r" timestamp="1355783925"&gt;19&lt;/key&gt;&lt;/foreign-keys&gt;&lt;ref-type name="Journal Article"&gt;17&lt;/ref-type&gt;&lt;contributors&gt;&lt;authors&gt;&lt;author&gt;Spinworks&lt;/author&gt;&lt;/authors&gt;&lt;/contributors&gt;&lt;titles&gt;&lt;title&gt;SpinWorks3 Manual&lt;/title&gt;&lt;secondary-title&gt;Data Processing&lt;/secondary-title&gt;&lt;/titles&gt;&lt;pages&gt;1-117&lt;/pages&gt;&lt;volume&gt;7&lt;/volume&gt;&lt;dates&gt;&lt;year&gt;2010&lt;/year&gt;&lt;/dates&gt;&lt;urls&gt;&lt;/urls&gt;&lt;research-notes&gt;DNMR 3&lt;/research-notes&gt;&lt;/record&gt;&lt;/Cite&gt;&lt;/EndNote&gt;</w:instrText>
        </w:r>
        <w:r w:rsidR="001950DE">
          <w:rPr>
            <w:rFonts w:cs="Arial Unicode MS"/>
          </w:rPr>
          <w:fldChar w:fldCharType="separate"/>
        </w:r>
        <w:r w:rsidR="001950DE" w:rsidRPr="005C637D">
          <w:rPr>
            <w:rFonts w:cs="Arial Unicode MS"/>
            <w:noProof/>
            <w:vertAlign w:val="superscript"/>
          </w:rPr>
          <w:t>39</w:t>
        </w:r>
        <w:r w:rsidR="001950DE">
          <w:rPr>
            <w:rFonts w:cs="Arial Unicode MS"/>
          </w:rPr>
          <w:fldChar w:fldCharType="end"/>
        </w:r>
      </w:hyperlink>
      <w:r w:rsidRPr="00C0292D">
        <w:rPr>
          <w:rFonts w:cs="Arial Unicode MS"/>
        </w:rPr>
        <w:t>. The experimentally determined variables (low temperature limit) of the system at 5</w:t>
      </w:r>
      <w:r w:rsidR="002A2953">
        <w:rPr>
          <w:rFonts w:cs="Arial Unicode MS" w:hint="eastAsia"/>
        </w:rPr>
        <w:t>°</w:t>
      </w:r>
      <w:r w:rsidRPr="00C0292D">
        <w:rPr>
          <w:rFonts w:cs="Arial Unicode MS"/>
        </w:rPr>
        <w:t>C with a concentration of 1mM was used as the input parameter for the simulation (two spins at 1.3832 and 1.3698 with 0.6 line width). Other parameters include Permutation vector set as 2</w:t>
      </w:r>
      <w:proofErr w:type="gramStart"/>
      <w:r w:rsidRPr="00C0292D">
        <w:rPr>
          <w:rFonts w:cs="Arial Unicode MS"/>
        </w:rPr>
        <w:t>,1</w:t>
      </w:r>
      <w:proofErr w:type="gramEnd"/>
      <w:r w:rsidRPr="00C0292D">
        <w:rPr>
          <w:rFonts w:cs="Arial Unicode MS"/>
        </w:rPr>
        <w:t xml:space="preserve"> (mutual exchange of the system), the relaxation time 1 sec (same as acquisition), populations were 0 as this is a case of mutual exchange and maximum iterations = 30. The rate constant RC (1</w:t>
      </w:r>
      <w:proofErr w:type="gramStart"/>
      <w:r w:rsidRPr="00C0292D">
        <w:rPr>
          <w:rFonts w:cs="Arial Unicode MS"/>
        </w:rPr>
        <w:t>,2</w:t>
      </w:r>
      <w:proofErr w:type="gramEnd"/>
      <w:r w:rsidRPr="00C0292D">
        <w:rPr>
          <w:rFonts w:cs="Arial Unicode MS"/>
        </w:rPr>
        <w:t>) was gradually increased by 1 s</w:t>
      </w:r>
      <w:r w:rsidRPr="00C0292D">
        <w:rPr>
          <w:rFonts w:cs="Arial Unicode MS"/>
          <w:vertAlign w:val="superscript"/>
        </w:rPr>
        <w:t>-1</w:t>
      </w:r>
      <w:r w:rsidRPr="00C0292D">
        <w:rPr>
          <w:rFonts w:cs="Arial Unicode MS"/>
        </w:rPr>
        <w:t xml:space="preserve"> until the simulated system exhibited coalescence. It was found that a rate constant of 16 s</w:t>
      </w:r>
      <w:r w:rsidRPr="00C0292D">
        <w:rPr>
          <w:rFonts w:cs="Arial Unicode MS"/>
          <w:vertAlign w:val="superscript"/>
        </w:rPr>
        <w:t>-1</w:t>
      </w:r>
      <w:r w:rsidRPr="00C0292D">
        <w:rPr>
          <w:rFonts w:cs="Arial Unicode MS"/>
        </w:rPr>
        <w:t xml:space="preserve"> gave coalescence for the two peaks.</w:t>
      </w:r>
    </w:p>
    <w:p w14:paraId="485316B3" w14:textId="77777777" w:rsidR="00F83602" w:rsidRDefault="00C201A2" w:rsidP="002C4CC7">
      <w:pPr>
        <w:pStyle w:val="McGillFirstLevelSubheading"/>
      </w:pPr>
      <w:r w:rsidRPr="00C0292D">
        <w:rPr>
          <w:rFonts w:cs="Arial Unicode MS"/>
        </w:rPr>
        <w:br w:type="page"/>
      </w:r>
      <w:bookmarkStart w:id="104" w:name="_Toc403662358"/>
      <w:r w:rsidR="002A2953">
        <w:lastRenderedPageBreak/>
        <w:t>2.3 References</w:t>
      </w:r>
      <w:bookmarkEnd w:id="104"/>
    </w:p>
    <w:p w14:paraId="03053962" w14:textId="77777777" w:rsidR="001950DE" w:rsidRPr="001950DE" w:rsidRDefault="002A2953" w:rsidP="001950DE">
      <w:pPr>
        <w:pStyle w:val="EndNoteBibliography"/>
      </w:pPr>
      <w:r>
        <w:fldChar w:fldCharType="begin"/>
      </w:r>
      <w:r>
        <w:instrText xml:space="preserve"> ADDIN EN.SECTION.REFLIST </w:instrText>
      </w:r>
      <w:r>
        <w:fldChar w:fldCharType="separate"/>
      </w:r>
      <w:bookmarkStart w:id="105" w:name="_ENREF_3_1"/>
      <w:r w:rsidR="001950DE" w:rsidRPr="001950DE">
        <w:t>7.</w:t>
      </w:r>
      <w:r w:rsidR="001950DE" w:rsidRPr="001950DE">
        <w:tab/>
        <w:t xml:space="preserve">Cullen, W. R., </w:t>
      </w:r>
      <w:r w:rsidR="001950DE" w:rsidRPr="001950DE">
        <w:rPr>
          <w:i/>
        </w:rPr>
        <w:t>Is Arsenic an Aphrodisiac?</w:t>
      </w:r>
      <w:r w:rsidR="001950DE" w:rsidRPr="001950DE">
        <w:t xml:space="preserve"> The Royal Society of Chemistry: 2008; p P001-P412.</w:t>
      </w:r>
      <w:bookmarkEnd w:id="105"/>
    </w:p>
    <w:p w14:paraId="07A56B8A" w14:textId="77777777" w:rsidR="001950DE" w:rsidRPr="001950DE" w:rsidRDefault="001950DE" w:rsidP="001950DE">
      <w:pPr>
        <w:pStyle w:val="EndNoteBibliography"/>
      </w:pPr>
      <w:bookmarkStart w:id="106" w:name="_ENREF_3_2"/>
      <w:r w:rsidRPr="001950DE">
        <w:t>8.</w:t>
      </w:r>
      <w:r w:rsidRPr="001950DE">
        <w:tab/>
        <w:t xml:space="preserve">Thomas, D. J.; Li, J.; Waters, S. B.; Xing, W.; Adair, B. M.; Drobna, Z.; Devesa, V.; Styblo, M., Arsenic (+3 oxidation state) methyltransferase and the methylation of arsenicals. </w:t>
      </w:r>
      <w:r w:rsidRPr="001950DE">
        <w:rPr>
          <w:i/>
        </w:rPr>
        <w:t xml:space="preserve">Experimental biology and medicine (Maywood, N.J.) </w:t>
      </w:r>
      <w:r w:rsidRPr="001950DE">
        <w:rPr>
          <w:b/>
        </w:rPr>
        <w:t>2007,</w:t>
      </w:r>
      <w:r w:rsidRPr="001950DE">
        <w:t xml:space="preserve"> </w:t>
      </w:r>
      <w:r w:rsidRPr="001950DE">
        <w:rPr>
          <w:i/>
        </w:rPr>
        <w:t>232</w:t>
      </w:r>
      <w:r w:rsidRPr="001950DE">
        <w:t>, 3-13.</w:t>
      </w:r>
      <w:bookmarkEnd w:id="106"/>
    </w:p>
    <w:p w14:paraId="263484D6" w14:textId="77777777" w:rsidR="001950DE" w:rsidRPr="001950DE" w:rsidRDefault="001950DE" w:rsidP="001950DE">
      <w:pPr>
        <w:pStyle w:val="EndNoteBibliography"/>
      </w:pPr>
      <w:bookmarkStart w:id="107" w:name="_ENREF_3_3"/>
      <w:r w:rsidRPr="001950DE">
        <w:t>12.</w:t>
      </w:r>
      <w:r w:rsidRPr="001950DE">
        <w:tab/>
        <w:t xml:space="preserve">Spuches, A. M.; Kruszyna, H. G.; Rich, A. M.; Wilcox, D. E., Thermodynamics of the As(III)-thiol interaction: arsenite and monomethylarsenite complexes with glutathione, dihydrolipoic acid, and other thiol ligands. </w:t>
      </w:r>
      <w:r w:rsidRPr="001950DE">
        <w:rPr>
          <w:i/>
        </w:rPr>
        <w:t xml:space="preserve">Inorg. Chem. </w:t>
      </w:r>
      <w:r w:rsidRPr="001950DE">
        <w:rPr>
          <w:b/>
        </w:rPr>
        <w:t>2005,</w:t>
      </w:r>
      <w:r w:rsidRPr="001950DE">
        <w:t xml:space="preserve"> </w:t>
      </w:r>
      <w:r w:rsidRPr="001950DE">
        <w:rPr>
          <w:i/>
        </w:rPr>
        <w:t>44</w:t>
      </w:r>
      <w:r w:rsidRPr="001950DE">
        <w:t>, 2964-72.</w:t>
      </w:r>
      <w:bookmarkEnd w:id="107"/>
    </w:p>
    <w:p w14:paraId="60B685F8" w14:textId="77777777" w:rsidR="001950DE" w:rsidRPr="001950DE" w:rsidRDefault="001950DE" w:rsidP="001950DE">
      <w:pPr>
        <w:pStyle w:val="EndNoteBibliography"/>
      </w:pPr>
      <w:bookmarkStart w:id="108" w:name="_ENREF_3_4"/>
      <w:r w:rsidRPr="001950DE">
        <w:t>14.</w:t>
      </w:r>
      <w:r w:rsidRPr="001950DE">
        <w:tab/>
        <w:t xml:space="preserve">Lallemand-Breitenbach, V.; Zhu, J.; Chen, Z.; de Thé, H., Curing APL through PML/RARA degradation by As2O3. </w:t>
      </w:r>
      <w:r w:rsidRPr="001950DE">
        <w:rPr>
          <w:i/>
        </w:rPr>
        <w:t xml:space="preserve">Trends in molecular medicine </w:t>
      </w:r>
      <w:r w:rsidRPr="001950DE">
        <w:rPr>
          <w:b/>
        </w:rPr>
        <w:t>2012,</w:t>
      </w:r>
      <w:r w:rsidRPr="001950DE">
        <w:t xml:space="preserve"> </w:t>
      </w:r>
      <w:r w:rsidRPr="001950DE">
        <w:rPr>
          <w:i/>
        </w:rPr>
        <w:t>18</w:t>
      </w:r>
      <w:r w:rsidRPr="001950DE">
        <w:t>, 36-42.</w:t>
      </w:r>
      <w:bookmarkEnd w:id="108"/>
    </w:p>
    <w:p w14:paraId="0049DCD0" w14:textId="77777777" w:rsidR="001950DE" w:rsidRPr="001950DE" w:rsidRDefault="001950DE" w:rsidP="001950DE">
      <w:pPr>
        <w:pStyle w:val="EndNoteBibliography"/>
      </w:pPr>
      <w:bookmarkStart w:id="109" w:name="_ENREF_3_5"/>
      <w:r w:rsidRPr="001950DE">
        <w:t>15.</w:t>
      </w:r>
      <w:r w:rsidRPr="001950DE">
        <w:tab/>
        <w:t xml:space="preserve">Cullen, W.; McBride, B.; Reglinski, J., The reaction of methylarsenicals with thiols: some biological implications. </w:t>
      </w:r>
      <w:r w:rsidRPr="001950DE">
        <w:rPr>
          <w:i/>
        </w:rPr>
        <w:t xml:space="preserve">J. Inorg. Biochem. </w:t>
      </w:r>
      <w:r w:rsidRPr="001950DE">
        <w:rPr>
          <w:b/>
        </w:rPr>
        <w:t>1984,</w:t>
      </w:r>
      <w:r w:rsidRPr="001950DE">
        <w:t xml:space="preserve"> </w:t>
      </w:r>
      <w:r w:rsidRPr="001950DE">
        <w:rPr>
          <w:i/>
        </w:rPr>
        <w:t>21</w:t>
      </w:r>
      <w:r w:rsidRPr="001950DE">
        <w:t>, 179-193.</w:t>
      </w:r>
      <w:bookmarkEnd w:id="109"/>
    </w:p>
    <w:p w14:paraId="23430D64" w14:textId="77777777" w:rsidR="001950DE" w:rsidRPr="001950DE" w:rsidRDefault="001950DE" w:rsidP="001950DE">
      <w:pPr>
        <w:pStyle w:val="EndNoteBibliography"/>
      </w:pPr>
      <w:bookmarkStart w:id="110" w:name="_ENREF_3_6"/>
      <w:r w:rsidRPr="001950DE">
        <w:t>16.</w:t>
      </w:r>
      <w:r w:rsidRPr="001950DE">
        <w:tab/>
        <w:t xml:space="preserve">Delnomdedieu, M.; Basti, M. M.; Otvos, J. D.; Thomas, D. J., Reduction and binding of arsenate and dimethylarsinate by glutathione: a magnetic resonance study. </w:t>
      </w:r>
      <w:r w:rsidRPr="001950DE">
        <w:rPr>
          <w:i/>
        </w:rPr>
        <w:t xml:space="preserve">Chem. Biol. Interact. </w:t>
      </w:r>
      <w:r w:rsidRPr="001950DE">
        <w:rPr>
          <w:b/>
        </w:rPr>
        <w:t>1994,</w:t>
      </w:r>
      <w:r w:rsidRPr="001950DE">
        <w:t xml:space="preserve"> </w:t>
      </w:r>
      <w:r w:rsidRPr="001950DE">
        <w:rPr>
          <w:i/>
        </w:rPr>
        <w:t>90</w:t>
      </w:r>
      <w:r w:rsidRPr="001950DE">
        <w:t>, 139-55.</w:t>
      </w:r>
      <w:bookmarkEnd w:id="110"/>
    </w:p>
    <w:p w14:paraId="7FA620F9" w14:textId="77777777" w:rsidR="001950DE" w:rsidRPr="001950DE" w:rsidRDefault="001950DE" w:rsidP="001950DE">
      <w:pPr>
        <w:pStyle w:val="EndNoteBibliography"/>
      </w:pPr>
      <w:bookmarkStart w:id="111" w:name="_ENREF_3_7"/>
      <w:r w:rsidRPr="001950DE">
        <w:t>20.</w:t>
      </w:r>
      <w:r w:rsidRPr="001950DE">
        <w:tab/>
        <w:t xml:space="preserve">Rey, N.; Howarth, O., Equilibrium characterization of the As (III)-cysteine and the As (III)-glutathione systems in aqueous solution. </w:t>
      </w:r>
      <w:r w:rsidRPr="001950DE">
        <w:rPr>
          <w:i/>
        </w:rPr>
        <w:t xml:space="preserve">J. Inorg. Biochem. </w:t>
      </w:r>
      <w:r w:rsidRPr="001950DE">
        <w:rPr>
          <w:b/>
        </w:rPr>
        <w:t>2004,</w:t>
      </w:r>
      <w:r w:rsidRPr="001950DE">
        <w:t xml:space="preserve"> </w:t>
      </w:r>
      <w:r w:rsidRPr="001950DE">
        <w:rPr>
          <w:i/>
        </w:rPr>
        <w:t>98</w:t>
      </w:r>
      <w:r w:rsidRPr="001950DE">
        <w:t>, 1151-9.</w:t>
      </w:r>
      <w:bookmarkEnd w:id="111"/>
    </w:p>
    <w:p w14:paraId="32765F7D" w14:textId="77777777" w:rsidR="001950DE" w:rsidRPr="001950DE" w:rsidRDefault="001950DE" w:rsidP="001950DE">
      <w:pPr>
        <w:pStyle w:val="EndNoteBibliography"/>
      </w:pPr>
      <w:bookmarkStart w:id="112" w:name="_ENREF_3_8"/>
      <w:r w:rsidRPr="001950DE">
        <w:t>22.</w:t>
      </w:r>
      <w:r w:rsidRPr="001950DE">
        <w:tab/>
        <w:t xml:space="preserve">Wilcox, D. E., Isothermal titration calorimetry of metal ions binding to proteins: An overview of recent studies. </w:t>
      </w:r>
      <w:r w:rsidRPr="001950DE">
        <w:rPr>
          <w:i/>
        </w:rPr>
        <w:t xml:space="preserve">Inorg. Chim. Acta </w:t>
      </w:r>
      <w:r w:rsidRPr="001950DE">
        <w:rPr>
          <w:b/>
        </w:rPr>
        <w:t>2008,</w:t>
      </w:r>
      <w:r w:rsidRPr="001950DE">
        <w:t xml:space="preserve"> </w:t>
      </w:r>
      <w:r w:rsidRPr="001950DE">
        <w:rPr>
          <w:i/>
        </w:rPr>
        <w:t>361</w:t>
      </w:r>
      <w:r w:rsidRPr="001950DE">
        <w:t>, 857-867.</w:t>
      </w:r>
      <w:bookmarkEnd w:id="112"/>
    </w:p>
    <w:p w14:paraId="31D0CA5B" w14:textId="77777777" w:rsidR="001950DE" w:rsidRPr="001950DE" w:rsidRDefault="001950DE" w:rsidP="001950DE">
      <w:pPr>
        <w:pStyle w:val="EndNoteBibliography"/>
      </w:pPr>
      <w:bookmarkStart w:id="113" w:name="_ENREF_3_9"/>
      <w:r w:rsidRPr="001950DE">
        <w:t>25.</w:t>
      </w:r>
      <w:r w:rsidRPr="001950DE">
        <w:tab/>
        <w:t xml:space="preserve">Delnomdedieu, M.; Basti, M. M.; Otvos, J. D.; Thomas, D. J., Transfer of arsenite from glutathione to dithiols: A model of interaction. </w:t>
      </w:r>
      <w:r w:rsidRPr="001950DE">
        <w:rPr>
          <w:i/>
        </w:rPr>
        <w:t xml:space="preserve">Chem. Res. Toxicol. </w:t>
      </w:r>
      <w:r w:rsidRPr="001950DE">
        <w:rPr>
          <w:b/>
        </w:rPr>
        <w:t>1993,</w:t>
      </w:r>
      <w:r w:rsidRPr="001950DE">
        <w:t xml:space="preserve"> </w:t>
      </w:r>
      <w:r w:rsidRPr="001950DE">
        <w:rPr>
          <w:i/>
        </w:rPr>
        <w:t>6</w:t>
      </w:r>
      <w:r w:rsidRPr="001950DE">
        <w:t>, 598-602.</w:t>
      </w:r>
      <w:bookmarkEnd w:id="113"/>
    </w:p>
    <w:p w14:paraId="4AC653C2" w14:textId="77777777" w:rsidR="001950DE" w:rsidRPr="001950DE" w:rsidRDefault="001950DE" w:rsidP="001950DE">
      <w:pPr>
        <w:pStyle w:val="EndNoteBibliography"/>
      </w:pPr>
      <w:bookmarkStart w:id="114" w:name="_ENREF_3_10"/>
      <w:r w:rsidRPr="001950DE">
        <w:t>28.</w:t>
      </w:r>
      <w:r w:rsidRPr="001950DE">
        <w:tab/>
        <w:t xml:space="preserve">Edmonds, J. S.; Nakayama, T.; Kondo, T.; Morita, M., Diastereoisomerism of thiol complexes of arsenic acids and pseudoasymmetry of arsenic: a 1H and 13C NMR study. </w:t>
      </w:r>
      <w:r w:rsidRPr="001950DE">
        <w:rPr>
          <w:i/>
        </w:rPr>
        <w:t xml:space="preserve">Magnetic resonance in chemistry : MRC </w:t>
      </w:r>
      <w:r w:rsidRPr="001950DE">
        <w:rPr>
          <w:b/>
        </w:rPr>
        <w:t>2006,</w:t>
      </w:r>
      <w:r w:rsidRPr="001950DE">
        <w:t xml:space="preserve"> </w:t>
      </w:r>
      <w:r w:rsidRPr="001950DE">
        <w:rPr>
          <w:i/>
        </w:rPr>
        <w:t>44</w:t>
      </w:r>
      <w:r w:rsidRPr="001950DE">
        <w:t>, 151-62.</w:t>
      </w:r>
      <w:bookmarkEnd w:id="114"/>
    </w:p>
    <w:p w14:paraId="44EE2AEB" w14:textId="77777777" w:rsidR="001950DE" w:rsidRPr="001950DE" w:rsidRDefault="001950DE" w:rsidP="001950DE">
      <w:pPr>
        <w:pStyle w:val="EndNoteBibliography"/>
      </w:pPr>
      <w:bookmarkStart w:id="115" w:name="_ENREF_3_11"/>
      <w:r w:rsidRPr="001950DE">
        <w:lastRenderedPageBreak/>
        <w:t>30.</w:t>
      </w:r>
      <w:r w:rsidRPr="001950DE">
        <w:tab/>
        <w:t xml:space="preserve">Chen, G. Q.; Shi, X. G.; Tang, W.; Xiong, S. M.; Zhu, J.; Cai, X.; Han, Z. G.; Ni, J. H.; Shi, G. Y.; Jia, P. M.; others, Use of arsenic trioxide (As2O3) in the treatment of acute promyelocytic leukemia (APL): I. As2O3 exerts dose-dependent dual effects on APL cells. </w:t>
      </w:r>
      <w:r w:rsidRPr="001950DE">
        <w:rPr>
          <w:i/>
        </w:rPr>
        <w:t xml:space="preserve">Blood </w:t>
      </w:r>
      <w:r w:rsidRPr="001950DE">
        <w:rPr>
          <w:b/>
        </w:rPr>
        <w:t>1997,</w:t>
      </w:r>
      <w:r w:rsidRPr="001950DE">
        <w:t xml:space="preserve"> </w:t>
      </w:r>
      <w:r w:rsidRPr="001950DE">
        <w:rPr>
          <w:i/>
        </w:rPr>
        <w:t>89</w:t>
      </w:r>
      <w:r w:rsidRPr="001950DE">
        <w:t xml:space="preserve"> (9), 3345-3345.</w:t>
      </w:r>
      <w:bookmarkEnd w:id="115"/>
    </w:p>
    <w:p w14:paraId="29E0737D" w14:textId="77777777" w:rsidR="001950DE" w:rsidRPr="001950DE" w:rsidRDefault="001950DE" w:rsidP="001950DE">
      <w:pPr>
        <w:pStyle w:val="EndNoteBibliography"/>
      </w:pPr>
      <w:bookmarkStart w:id="116" w:name="_ENREF_3_12"/>
      <w:r w:rsidRPr="001950DE">
        <w:t>31.</w:t>
      </w:r>
      <w:r w:rsidRPr="001950DE">
        <w:tab/>
        <w:t xml:space="preserve">Spuches, A. M., Monomethylarsenite competes with Zn2+ for binding sites in the glucocorticoid receptor. </w:t>
      </w:r>
      <w:r w:rsidRPr="001950DE">
        <w:rPr>
          <w:i/>
        </w:rPr>
        <w:t xml:space="preserve">Journal of the American Chemical </w:t>
      </w:r>
      <w:r w:rsidRPr="001950DE">
        <w:rPr>
          <w:b/>
        </w:rPr>
        <w:t>2008,</w:t>
      </w:r>
      <w:r w:rsidRPr="001950DE">
        <w:t xml:space="preserve"> </w:t>
      </w:r>
      <w:r w:rsidRPr="001950DE">
        <w:rPr>
          <w:i/>
        </w:rPr>
        <w:t>2</w:t>
      </w:r>
      <w:r w:rsidRPr="001950DE">
        <w:t xml:space="preserve"> (4), 8148-8149.</w:t>
      </w:r>
      <w:bookmarkEnd w:id="116"/>
    </w:p>
    <w:p w14:paraId="2338662C" w14:textId="77777777" w:rsidR="001950DE" w:rsidRPr="001950DE" w:rsidRDefault="001950DE" w:rsidP="001950DE">
      <w:pPr>
        <w:pStyle w:val="EndNoteBibliography"/>
      </w:pPr>
      <w:bookmarkStart w:id="117" w:name="_ENREF_3_13"/>
      <w:r w:rsidRPr="001950DE">
        <w:t>32.</w:t>
      </w:r>
      <w:r w:rsidRPr="001950DE">
        <w:tab/>
        <w:t xml:space="preserve">Dill, K.; Adams, E. R.; O'Connor, R. J.; Chong, S.; McGown, E. L., One-dimensional and two-dimensional nuclear magnetic resonance studies of the reaction of phenyldichloroarsine with glutathione. </w:t>
      </w:r>
      <w:r w:rsidRPr="001950DE">
        <w:rPr>
          <w:i/>
        </w:rPr>
        <w:t xml:space="preserve">Arch. Biochem. Biophys. </w:t>
      </w:r>
      <w:r w:rsidRPr="001950DE">
        <w:rPr>
          <w:b/>
        </w:rPr>
        <w:t>1987,</w:t>
      </w:r>
      <w:r w:rsidRPr="001950DE">
        <w:t xml:space="preserve"> </w:t>
      </w:r>
      <w:r w:rsidRPr="001950DE">
        <w:rPr>
          <w:i/>
        </w:rPr>
        <w:t>257</w:t>
      </w:r>
      <w:r w:rsidRPr="001950DE">
        <w:t>, 293-301.</w:t>
      </w:r>
      <w:bookmarkEnd w:id="117"/>
    </w:p>
    <w:p w14:paraId="385F15E9" w14:textId="77777777" w:rsidR="001950DE" w:rsidRPr="001950DE" w:rsidRDefault="001950DE" w:rsidP="001950DE">
      <w:pPr>
        <w:pStyle w:val="EndNoteBibliography"/>
      </w:pPr>
      <w:bookmarkStart w:id="118" w:name="_ENREF_3_14"/>
      <w:r w:rsidRPr="001950DE">
        <w:t>33.</w:t>
      </w:r>
      <w:r w:rsidRPr="001950DE">
        <w:tab/>
        <w:t xml:space="preserve">Mann, K. K.; Wallner, B.; Lossos, I. S.; Miller, W. H., Darinaparsin: a novel organic arsenical with promising anticancer activity. </w:t>
      </w:r>
      <w:r w:rsidRPr="001950DE">
        <w:rPr>
          <w:i/>
        </w:rPr>
        <w:t xml:space="preserve">Expert opinion on investigational drugs </w:t>
      </w:r>
      <w:r w:rsidRPr="001950DE">
        <w:rPr>
          <w:b/>
        </w:rPr>
        <w:t>2009,</w:t>
      </w:r>
      <w:r w:rsidRPr="001950DE">
        <w:t xml:space="preserve"> </w:t>
      </w:r>
      <w:r w:rsidRPr="001950DE">
        <w:rPr>
          <w:i/>
        </w:rPr>
        <w:t>18</w:t>
      </w:r>
      <w:r w:rsidRPr="001950DE">
        <w:t>, 1727-34.</w:t>
      </w:r>
      <w:bookmarkEnd w:id="118"/>
    </w:p>
    <w:p w14:paraId="4F6DBB94" w14:textId="77777777" w:rsidR="001950DE" w:rsidRPr="001950DE" w:rsidRDefault="001950DE" w:rsidP="001950DE">
      <w:pPr>
        <w:pStyle w:val="EndNoteBibliography"/>
      </w:pPr>
      <w:bookmarkStart w:id="119" w:name="_ENREF_3_15"/>
      <w:r w:rsidRPr="001950DE">
        <w:t>34.</w:t>
      </w:r>
      <w:r w:rsidRPr="001950DE">
        <w:tab/>
        <w:t xml:space="preserve">Sandström, J., Dynamic NMR Spectroscopy. </w:t>
      </w:r>
      <w:r w:rsidRPr="001950DE">
        <w:rPr>
          <w:i/>
        </w:rPr>
        <w:t xml:space="preserve">J. Mol. Struct. </w:t>
      </w:r>
      <w:r w:rsidRPr="001950DE">
        <w:rPr>
          <w:b/>
        </w:rPr>
        <w:t>1983,</w:t>
      </w:r>
      <w:r w:rsidRPr="001950DE">
        <w:t xml:space="preserve"> </w:t>
      </w:r>
      <w:r w:rsidRPr="001950DE">
        <w:rPr>
          <w:i/>
        </w:rPr>
        <w:t>102</w:t>
      </w:r>
      <w:r w:rsidRPr="001950DE">
        <w:t>, 417-420.</w:t>
      </w:r>
      <w:bookmarkEnd w:id="119"/>
    </w:p>
    <w:p w14:paraId="114EF0C4" w14:textId="77777777" w:rsidR="001950DE" w:rsidRPr="001950DE" w:rsidRDefault="001950DE" w:rsidP="001950DE">
      <w:pPr>
        <w:pStyle w:val="EndNoteBibliography"/>
      </w:pPr>
      <w:bookmarkStart w:id="120" w:name="_ENREF_3_16"/>
      <w:r w:rsidRPr="001950DE">
        <w:t>35.</w:t>
      </w:r>
      <w:r w:rsidRPr="001950DE">
        <w:tab/>
        <w:t xml:space="preserve">Luo, Y. R., </w:t>
      </w:r>
      <w:r w:rsidRPr="001950DE">
        <w:rPr>
          <w:i/>
        </w:rPr>
        <w:t>Comprehensive Handbook of Chemical Bond Energies</w:t>
      </w:r>
      <w:r w:rsidRPr="001950DE">
        <w:t>. CRC Press: 2007.</w:t>
      </w:r>
      <w:bookmarkEnd w:id="120"/>
    </w:p>
    <w:p w14:paraId="26823C2B" w14:textId="77777777" w:rsidR="001950DE" w:rsidRPr="001950DE" w:rsidRDefault="001950DE" w:rsidP="001950DE">
      <w:pPr>
        <w:pStyle w:val="EndNoteBibliography"/>
      </w:pPr>
      <w:bookmarkStart w:id="121" w:name="_ENREF_3_17"/>
      <w:r w:rsidRPr="001950DE">
        <w:t>36.</w:t>
      </w:r>
      <w:r w:rsidRPr="001950DE">
        <w:tab/>
        <w:t xml:space="preserve">G. H. Senkler Jr. , K. M., </w:t>
      </w:r>
      <w:r w:rsidRPr="001950DE">
        <w:rPr>
          <w:i/>
        </w:rPr>
        <w:t xml:space="preserve">J. Am. Chem. Soc </w:t>
      </w:r>
      <w:r w:rsidRPr="001950DE">
        <w:rPr>
          <w:b/>
        </w:rPr>
        <w:t>1972,</w:t>
      </w:r>
      <w:r w:rsidRPr="001950DE">
        <w:t xml:space="preserve">  (94), 291.</w:t>
      </w:r>
      <w:bookmarkEnd w:id="121"/>
    </w:p>
    <w:p w14:paraId="3D66D512" w14:textId="77777777" w:rsidR="001950DE" w:rsidRPr="001950DE" w:rsidRDefault="001950DE" w:rsidP="001950DE">
      <w:pPr>
        <w:pStyle w:val="EndNoteBibliography"/>
      </w:pPr>
      <w:bookmarkStart w:id="122" w:name="_ENREF_3_18"/>
      <w:r w:rsidRPr="001950DE">
        <w:t>37.</w:t>
      </w:r>
      <w:r w:rsidRPr="001950DE">
        <w:tab/>
        <w:t xml:space="preserve">(a) Xu, X.; Truhlar, D. G., Accuracy of Effective Core Potentials and Basis Sets for Density Functional Calculations, Including Relativistic Effects, As Illustrated by Calculations on Arsenic Compounds. </w:t>
      </w:r>
      <w:r w:rsidRPr="001950DE">
        <w:rPr>
          <w:i/>
        </w:rPr>
        <w:t xml:space="preserve">Journal of Chemical Theory and Computation </w:t>
      </w:r>
      <w:r w:rsidRPr="001950DE">
        <w:rPr>
          <w:b/>
        </w:rPr>
        <w:t>2011,</w:t>
      </w:r>
      <w:r w:rsidRPr="001950DE">
        <w:t xml:space="preserve"> </w:t>
      </w:r>
      <w:r w:rsidRPr="001950DE">
        <w:rPr>
          <w:i/>
        </w:rPr>
        <w:t>7</w:t>
      </w:r>
      <w:r w:rsidRPr="001950DE">
        <w:t xml:space="preserve"> (9), 2766-2779;</w:t>
      </w:r>
      <w:bookmarkEnd w:id="122"/>
      <w:r w:rsidRPr="001950DE">
        <w:t xml:space="preserve"> </w:t>
      </w:r>
      <w:bookmarkStart w:id="123" w:name="_ENREF_3_19"/>
      <w:r w:rsidRPr="001950DE">
        <w:t xml:space="preserve">(b) Rekhis, M.; Ouamerali, O.; Joubert, L.; Tognetti, V.; Adamo, C., A comparative post-Hartree–Fock and density functional theory study of monochalcogenide diatomic molecules. </w:t>
      </w:r>
      <w:r w:rsidRPr="001950DE">
        <w:rPr>
          <w:i/>
        </w:rPr>
        <w:t xml:space="preserve">Journal of Molecular Structure: THEOCHEM </w:t>
      </w:r>
      <w:r w:rsidRPr="001950DE">
        <w:rPr>
          <w:b/>
        </w:rPr>
        <w:t>2008,</w:t>
      </w:r>
      <w:r w:rsidRPr="001950DE">
        <w:t xml:space="preserve"> </w:t>
      </w:r>
      <w:r w:rsidRPr="001950DE">
        <w:rPr>
          <w:i/>
        </w:rPr>
        <w:t>863</w:t>
      </w:r>
      <w:r w:rsidRPr="001950DE">
        <w:t xml:space="preserve"> (1-3), 79-83.</w:t>
      </w:r>
      <w:bookmarkEnd w:id="123"/>
    </w:p>
    <w:p w14:paraId="4C284128" w14:textId="77777777" w:rsidR="001950DE" w:rsidRPr="001950DE" w:rsidRDefault="001950DE" w:rsidP="001950DE">
      <w:pPr>
        <w:pStyle w:val="EndNoteBibliography"/>
      </w:pPr>
      <w:bookmarkStart w:id="124" w:name="_ENREF_3_20"/>
      <w:r w:rsidRPr="001950DE">
        <w:t>38.</w:t>
      </w:r>
      <w:r w:rsidRPr="001950DE">
        <w:tab/>
        <w:t xml:space="preserve">Sandström, J., </w:t>
      </w:r>
      <w:r w:rsidRPr="001950DE">
        <w:rPr>
          <w:i/>
        </w:rPr>
        <w:t>Dynamic Nmr Spectroscopy</w:t>
      </w:r>
      <w:r w:rsidRPr="001950DE">
        <w:t>. Academic Press: 1982.</w:t>
      </w:r>
      <w:bookmarkEnd w:id="124"/>
    </w:p>
    <w:p w14:paraId="41FA13E5" w14:textId="77777777" w:rsidR="001950DE" w:rsidRPr="001950DE" w:rsidRDefault="001950DE" w:rsidP="001950DE">
      <w:pPr>
        <w:pStyle w:val="EndNoteBibliography"/>
      </w:pPr>
      <w:bookmarkStart w:id="125" w:name="_ENREF_3_21"/>
      <w:r w:rsidRPr="001950DE">
        <w:t>39.</w:t>
      </w:r>
      <w:r w:rsidRPr="001950DE">
        <w:tab/>
        <w:t xml:space="preserve">Spinworks, SpinWorks3 Manual. </w:t>
      </w:r>
      <w:r w:rsidRPr="001950DE">
        <w:rPr>
          <w:i/>
        </w:rPr>
        <w:t xml:space="preserve">Data Processing </w:t>
      </w:r>
      <w:r w:rsidRPr="001950DE">
        <w:rPr>
          <w:b/>
        </w:rPr>
        <w:t>2010,</w:t>
      </w:r>
      <w:r w:rsidRPr="001950DE">
        <w:t xml:space="preserve"> </w:t>
      </w:r>
      <w:r w:rsidRPr="001950DE">
        <w:rPr>
          <w:i/>
        </w:rPr>
        <w:t>7</w:t>
      </w:r>
      <w:r w:rsidRPr="001950DE">
        <w:t>, 1-117.</w:t>
      </w:r>
      <w:bookmarkEnd w:id="125"/>
    </w:p>
    <w:p w14:paraId="111ED803" w14:textId="3F58852E" w:rsidR="004710D0" w:rsidRPr="00C0292D" w:rsidRDefault="002A2953" w:rsidP="00C0292D">
      <w:pPr>
        <w:pStyle w:val="McGillBodyText"/>
        <w:rPr>
          <w:rFonts w:cs="Arial Unicode MS"/>
        </w:rPr>
      </w:pPr>
      <w:r>
        <w:rPr>
          <w:rFonts w:cs="Arial Unicode MS"/>
        </w:rPr>
        <w:fldChar w:fldCharType="end"/>
      </w:r>
    </w:p>
    <w:p w14:paraId="675195DF" w14:textId="77777777" w:rsidR="00FA509E" w:rsidRDefault="00E7567E" w:rsidP="00C0292D">
      <w:pPr>
        <w:pStyle w:val="McGillChapterTitle"/>
        <w:rPr>
          <w:rFonts w:cs="Arial Unicode MS"/>
        </w:rPr>
      </w:pPr>
      <w:r>
        <w:rPr>
          <w:rFonts w:cs="Arial Unicode MS"/>
        </w:rPr>
        <w:br w:type="page"/>
      </w:r>
    </w:p>
    <w:p w14:paraId="3FEF815A" w14:textId="77777777" w:rsidR="00E7567E" w:rsidRDefault="00E7567E" w:rsidP="00E7567E">
      <w:pPr>
        <w:pStyle w:val="McGillBodyText"/>
      </w:pPr>
    </w:p>
    <w:p w14:paraId="62421E67" w14:textId="77777777" w:rsidR="00E7567E" w:rsidRDefault="00E7567E" w:rsidP="00E7567E">
      <w:pPr>
        <w:pStyle w:val="McGillBodyText"/>
      </w:pPr>
    </w:p>
    <w:p w14:paraId="1D9544EA" w14:textId="77777777" w:rsidR="00E7567E" w:rsidRDefault="00E7567E" w:rsidP="00E7567E">
      <w:pPr>
        <w:pStyle w:val="McGillBodyText"/>
      </w:pPr>
    </w:p>
    <w:p w14:paraId="02818347"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3D95EC19" w14:textId="77777777" w:rsidR="004710D0" w:rsidRPr="00C0292D" w:rsidRDefault="00C201A2" w:rsidP="00C0292D">
      <w:pPr>
        <w:pStyle w:val="McGillChapterTitle"/>
        <w:rPr>
          <w:rFonts w:cs="Arial Unicode MS"/>
        </w:rPr>
      </w:pPr>
      <w:bookmarkStart w:id="126" w:name="_Toc403662359"/>
      <w:r w:rsidRPr="00C0292D">
        <w:rPr>
          <w:rFonts w:cs="Arial Unicode MS"/>
        </w:rPr>
        <w:lastRenderedPageBreak/>
        <w:t>Chapter 3</w:t>
      </w:r>
      <w:r w:rsidR="004710D0" w:rsidRPr="00C0292D">
        <w:rPr>
          <w:rFonts w:cs="Arial Unicode MS"/>
        </w:rPr>
        <w:t xml:space="preserve">: </w:t>
      </w:r>
      <w:r w:rsidR="00353DCA" w:rsidRPr="00C0292D">
        <w:rPr>
          <w:rFonts w:cs="Arial Unicode MS"/>
        </w:rPr>
        <w:t>Rapid exchange in related arsenic derivatives.</w:t>
      </w:r>
      <w:bookmarkEnd w:id="126"/>
    </w:p>
    <w:p w14:paraId="3B8F427E" w14:textId="77777777" w:rsidR="004710D0" w:rsidRPr="00C0292D" w:rsidRDefault="004710D0" w:rsidP="00C0292D">
      <w:pPr>
        <w:pStyle w:val="McGillBodyText"/>
        <w:rPr>
          <w:rFonts w:cs="Arial Unicode MS"/>
        </w:rPr>
      </w:pPr>
    </w:p>
    <w:p w14:paraId="01F6AA3A" w14:textId="77777777" w:rsidR="004710D0" w:rsidRDefault="004710D0" w:rsidP="00C0292D">
      <w:pPr>
        <w:pStyle w:val="McGillBodyText"/>
        <w:rPr>
          <w:rFonts w:cs="Arial Unicode MS"/>
        </w:rPr>
      </w:pPr>
    </w:p>
    <w:p w14:paraId="6EED2D5D" w14:textId="77777777" w:rsidR="009E22CE" w:rsidRPr="00C0292D" w:rsidRDefault="009E22CE" w:rsidP="009E22CE">
      <w:pPr>
        <w:pStyle w:val="McGillFirstLevelSubheading"/>
        <w:jc w:val="both"/>
        <w:rPr>
          <w:rFonts w:cs="Arial Unicode MS"/>
        </w:rPr>
      </w:pPr>
      <w:bookmarkStart w:id="127" w:name="_Toc403662360"/>
      <w:r>
        <w:rPr>
          <w:rFonts w:cs="Arial Unicode MS"/>
        </w:rPr>
        <w:t>Chapter 3 Introduction</w:t>
      </w:r>
      <w:bookmarkEnd w:id="127"/>
      <w:r>
        <w:rPr>
          <w:rFonts w:cs="Arial Unicode MS"/>
        </w:rPr>
        <w:t xml:space="preserve"> </w:t>
      </w:r>
    </w:p>
    <w:p w14:paraId="1BF22EC4" w14:textId="77777777" w:rsidR="009E22CE" w:rsidRDefault="009E22CE" w:rsidP="009E22CE">
      <w:pPr>
        <w:spacing w:line="360" w:lineRule="auto"/>
        <w:ind w:firstLine="720"/>
        <w:jc w:val="both"/>
        <w:rPr>
          <w:rFonts w:cs="Arial Unicode MS"/>
        </w:rPr>
      </w:pPr>
      <w:r w:rsidRPr="00C0292D">
        <w:rPr>
          <w:rFonts w:cs="Arial Unicode MS"/>
        </w:rPr>
        <w:t xml:space="preserve">In Chapter 2 </w:t>
      </w:r>
      <w:r>
        <w:rPr>
          <w:rFonts w:cs="Arial Unicode MS"/>
        </w:rPr>
        <w:t>I</w:t>
      </w:r>
      <w:r w:rsidRPr="00C0292D">
        <w:rPr>
          <w:rFonts w:cs="Arial Unicode MS"/>
        </w:rPr>
        <w:t xml:space="preserve"> showed that facile dimethylarsenic </w:t>
      </w:r>
      <w:r>
        <w:rPr>
          <w:rFonts w:cs="Arial Unicode MS"/>
        </w:rPr>
        <w:t xml:space="preserve">exchange occurs in the dimethylarsenic adducts of cysteine and glutathione. </w:t>
      </w:r>
      <w:r>
        <w:rPr>
          <w:rFonts w:cs="Arial Unicode MS" w:hint="eastAsia"/>
          <w:lang w:eastAsia="zh-CN"/>
        </w:rPr>
        <w:t>One</w:t>
      </w:r>
      <w:r>
        <w:rPr>
          <w:rFonts w:cs="Arial Unicode MS"/>
          <w:lang w:val="en-US"/>
        </w:rPr>
        <w:t xml:space="preserve"> of the </w:t>
      </w:r>
      <w:r>
        <w:rPr>
          <w:rFonts w:cs="Arial Unicode MS"/>
        </w:rPr>
        <w:t xml:space="preserve">proposed mechanisms involves the intramolecular </w:t>
      </w:r>
      <w:r w:rsidRPr="00C0292D">
        <w:rPr>
          <w:rFonts w:cs="Arial Unicode MS"/>
        </w:rPr>
        <w:t xml:space="preserve">nucleophilic attack </w:t>
      </w:r>
      <w:r>
        <w:rPr>
          <w:rFonts w:cs="Arial Unicode MS"/>
        </w:rPr>
        <w:t xml:space="preserve">of the amine on the arsenic which leads to a </w:t>
      </w:r>
      <w:r w:rsidRPr="00C0292D">
        <w:rPr>
          <w:rFonts w:cs="Arial Unicode MS"/>
        </w:rPr>
        <w:t>5 membered ring</w:t>
      </w:r>
      <w:r>
        <w:rPr>
          <w:rFonts w:cs="Arial Unicode MS"/>
        </w:rPr>
        <w:t xml:space="preserve"> as outlined in Fig 14. </w:t>
      </w:r>
    </w:p>
    <w:commentRangeStart w:id="128"/>
    <w:p w14:paraId="34F8E7DA"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09C942AC">
          <v:shape id="_x0000_i1035" type="#_x0000_t75" style="width:218.05pt;height:57.75pt" o:ole="">
            <v:imagedata r:id="rId49" o:title=""/>
          </v:shape>
          <o:OLEObject Type="Embed" ProgID="ChemDraw.Document.6.0" ShapeID="_x0000_i1035" DrawAspect="Content" ObjectID="_1477408308" r:id="rId50"/>
        </w:object>
      </w:r>
      <w:commentRangeEnd w:id="128"/>
      <w:r>
        <w:rPr>
          <w:rStyle w:val="CommentReference"/>
          <w:rFonts w:ascii="Calibri" w:eastAsia="宋体" w:hAnsi="Calibri"/>
        </w:rPr>
        <w:commentReference w:id="128"/>
      </w:r>
    </w:p>
    <w:p w14:paraId="4BE35715" w14:textId="77777777" w:rsidR="009E22CE" w:rsidRPr="00C0292D" w:rsidRDefault="009E22CE" w:rsidP="007D2A16">
      <w:pPr>
        <w:pStyle w:val="McGillFigureCaption"/>
        <w:jc w:val="center"/>
        <w:rPr>
          <w:rFonts w:cs="Arial Unicode MS"/>
          <w:b/>
        </w:rPr>
      </w:pPr>
      <w:bookmarkStart w:id="129" w:name="_Toc40366257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20</w:t>
      </w:r>
      <w:r w:rsidRPr="00C0292D">
        <w:rPr>
          <w:rFonts w:cs="Arial Unicode MS"/>
          <w:b/>
        </w:rPr>
        <w:fldChar w:fldCharType="end"/>
      </w:r>
      <w:r>
        <w:rPr>
          <w:rFonts w:cs="Arial Unicode MS"/>
          <w:b/>
        </w:rPr>
        <w:t>: Possible mechanism</w:t>
      </w:r>
      <w:r w:rsidRPr="00C0292D">
        <w:rPr>
          <w:rFonts w:cs="Arial Unicode MS"/>
          <w:b/>
        </w:rPr>
        <w:t xml:space="preserve"> for the observed coalescence of the dimethylarsonium peaks</w:t>
      </w:r>
      <w:r w:rsidR="00787A2C">
        <w:rPr>
          <w:rFonts w:cs="Arial Unicode MS"/>
          <w:b/>
        </w:rPr>
        <w:t>.</w:t>
      </w:r>
      <w:bookmarkEnd w:id="129"/>
    </w:p>
    <w:p w14:paraId="6B90A601" w14:textId="77777777" w:rsidR="009E22CE" w:rsidRPr="0071455A" w:rsidRDefault="009E22CE" w:rsidP="009E22CE">
      <w:pPr>
        <w:spacing w:line="360" w:lineRule="auto"/>
        <w:ind w:firstLine="720"/>
        <w:jc w:val="both"/>
        <w:rPr>
          <w:rFonts w:cs="Arial Unicode MS"/>
        </w:rPr>
      </w:pPr>
      <w:r>
        <w:rPr>
          <w:rFonts w:cs="Arial Unicode MS"/>
        </w:rPr>
        <w:t xml:space="preserve">Fluxional dynamics of the methyl by Berry pseudorotation for example, would exchange the methyl sites and lead to NMR signal coalescence.  If this is the case, chemical substitution of electron withdrawing or donation substituents on the nitrogen would cause changes in the rate of reaction. </w:t>
      </w:r>
    </w:p>
    <w:p w14:paraId="273D6B5A" w14:textId="77777777" w:rsidR="009E22CE" w:rsidRDefault="009E22CE" w:rsidP="009E22CE">
      <w:pPr>
        <w:spacing w:line="360" w:lineRule="auto"/>
        <w:ind w:firstLine="720"/>
        <w:jc w:val="both"/>
        <w:rPr>
          <w:rFonts w:cs="Arial Unicode MS"/>
          <w:lang w:val="en-US"/>
        </w:rPr>
      </w:pPr>
      <w:r>
        <w:rPr>
          <w:rFonts w:cs="Arial Unicode MS"/>
          <w:lang w:val="en-US"/>
        </w:rPr>
        <w:lastRenderedPageBreak/>
        <w:t xml:space="preserve">Dimethyl arseno species are demethylated in the body as outlined in section 1.1.1. The monomethylated species is not only biologically relevant, but might interact in a similar way to the demethylated species. In section 3.2.1, monomethylated species was synthesized and its interaction with cysteine in solution was investigated. </w:t>
      </w:r>
    </w:p>
    <w:p w14:paraId="7A4C2040" w14:textId="77777777" w:rsidR="009E22CE" w:rsidRPr="008A708E" w:rsidRDefault="009E22CE" w:rsidP="009E22CE">
      <w:pPr>
        <w:pStyle w:val="McGillBodyText"/>
      </w:pPr>
    </w:p>
    <w:p w14:paraId="557E3F2B" w14:textId="77777777" w:rsidR="009E22CE" w:rsidRPr="00ED1F07" w:rsidRDefault="009E22CE" w:rsidP="009E22CE">
      <w:pPr>
        <w:pStyle w:val="McGillSecondLevelSubheading"/>
        <w:rPr>
          <w:lang w:val="en-US"/>
        </w:rPr>
      </w:pPr>
      <w:bookmarkStart w:id="130" w:name="_Toc403662361"/>
      <w:r>
        <w:rPr>
          <w:lang w:val="en-US"/>
        </w:rPr>
        <w:t xml:space="preserve">3.1 Synthetic analogues to </w:t>
      </w:r>
      <w:r w:rsidR="00787A2C">
        <w:rPr>
          <w:lang w:val="en-US"/>
        </w:rPr>
        <w:t>D</w:t>
      </w:r>
      <w:r>
        <w:rPr>
          <w:lang w:val="en-US"/>
        </w:rPr>
        <w:t>imethylarsenocysteine</w:t>
      </w:r>
      <w:bookmarkEnd w:id="130"/>
    </w:p>
    <w:p w14:paraId="674A41A4" w14:textId="77777777" w:rsidR="009E22CE" w:rsidRDefault="009E22CE" w:rsidP="009E22CE">
      <w:pPr>
        <w:spacing w:line="360" w:lineRule="auto"/>
        <w:ind w:firstLine="720"/>
        <w:jc w:val="both"/>
        <w:rPr>
          <w:rFonts w:cs="Arial Unicode MS"/>
        </w:rPr>
      </w:pPr>
      <w:r>
        <w:rPr>
          <w:rFonts w:cs="Arial Unicode MS"/>
        </w:rPr>
        <w:t>One of the mechanisms proposed for the exchange of the methyl peaks in aqueous dimethyl arseno cysteine involves the formation an intermediate chelated 5 ringed species. The method of chemical substitution was chosen to validate this mechanism</w:t>
      </w:r>
      <w:r w:rsidR="007D2A16">
        <w:rPr>
          <w:rFonts w:cs="Arial Unicode MS"/>
        </w:rPr>
        <w:t xml:space="preserve">. Two synthetic targets, </w:t>
      </w:r>
      <w:r w:rsidR="007D2A16" w:rsidRPr="00C0292D">
        <w:rPr>
          <w:rFonts w:cs="Arial Unicode MS"/>
        </w:rPr>
        <w:t>dimethylarseno-N-acetyl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r w:rsidR="007D2A16" w:rsidRPr="00C0292D">
        <w:rPr>
          <w:rFonts w:cs="Arial Unicode MS"/>
        </w:rPr>
        <w:t>dimethylarseno-p</w:t>
      </w:r>
      <w:r w:rsidR="007D2A16" w:rsidRPr="00C0292D">
        <w:rPr>
          <w:rFonts w:cs="Arial Unicode MS"/>
          <w:lang w:val="en-US"/>
        </w:rPr>
        <w:t>enicillamine</w:t>
      </w:r>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Figure 15. </w:t>
      </w:r>
    </w:p>
    <w:p w14:paraId="26C5156F" w14:textId="77777777" w:rsidR="009E22CE" w:rsidRDefault="002F3785" w:rsidP="00787A2C">
      <w:pPr>
        <w:spacing w:line="360" w:lineRule="auto"/>
        <w:jc w:val="center"/>
      </w:pPr>
      <w:r>
        <w:object w:dxaOrig="8690" w:dyaOrig="4948" w14:anchorId="090F6BB9">
          <v:shape id="_x0000_i1036" type="#_x0000_t75" style="width:377pt;height:213.95pt" o:ole="">
            <v:imagedata r:id="rId51" o:title=""/>
          </v:shape>
          <o:OLEObject Type="Embed" ProgID="ChemDraw.Document.6.0" ShapeID="_x0000_i1036" DrawAspect="Content" ObjectID="_1477408309" r:id="rId52"/>
        </w:object>
      </w:r>
    </w:p>
    <w:p w14:paraId="71D40988" w14:textId="77777777" w:rsidR="009E22CE" w:rsidRPr="00E9451C" w:rsidRDefault="009E22CE" w:rsidP="009E22CE">
      <w:pPr>
        <w:spacing w:line="360" w:lineRule="auto"/>
        <w:ind w:firstLine="720"/>
        <w:jc w:val="center"/>
        <w:rPr>
          <w:rFonts w:cs="Arial Unicode MS"/>
          <w:b/>
        </w:rPr>
      </w:pPr>
      <w:r w:rsidRPr="00E9451C">
        <w:rPr>
          <w:b/>
        </w:rPr>
        <w:t>Figure 15, proposed derivatives of dimethylarsenocysteine.</w:t>
      </w:r>
    </w:p>
    <w:p w14:paraId="6E7E87CF" w14:textId="77777777" w:rsidR="009E22CE" w:rsidRDefault="009E22CE" w:rsidP="009E22CE">
      <w:pPr>
        <w:spacing w:line="360" w:lineRule="auto"/>
        <w:ind w:firstLine="720"/>
        <w:jc w:val="both"/>
        <w:rPr>
          <w:rFonts w:cs="Arial Unicode MS"/>
        </w:rPr>
      </w:pPr>
      <w:r>
        <w:rPr>
          <w:rFonts w:cs="Arial Unicode MS"/>
        </w:rPr>
        <w:lastRenderedPageBreak/>
        <w:t>The first synthesis target wa</w:t>
      </w:r>
      <w:r w:rsidRPr="00C0292D">
        <w:rPr>
          <w:rFonts w:cs="Arial Unicode MS"/>
        </w:rPr>
        <w:t xml:space="preserve">s </w:t>
      </w:r>
      <w:r w:rsidR="007D2A16">
        <w:rPr>
          <w:rFonts w:cs="Arial Unicode MS"/>
        </w:rPr>
        <w:t>DMNAC</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nucleophillically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072D1580" w14:textId="77777777"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which </w:t>
      </w:r>
      <w:r w:rsidR="007D2A16">
        <w:rPr>
          <w:rFonts w:cs="Arial Unicode MS"/>
          <w:lang w:val="en-US"/>
        </w:rPr>
        <w:t>replaces the cysteine with</w:t>
      </w:r>
      <w:r w:rsidRPr="00C0292D">
        <w:rPr>
          <w:rFonts w:cs="Arial Unicode MS"/>
          <w:lang w:val="en-US"/>
        </w:rPr>
        <w:t xml:space="preserve"> penicillamine, a cysteine derivative which contains two additional methyls between the thiol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679E885E" w14:textId="77777777" w:rsidR="009E22CE" w:rsidRPr="00237388" w:rsidRDefault="009E22CE" w:rsidP="009E22CE">
      <w:pPr>
        <w:pStyle w:val="McGillSecondLevelSubheading"/>
        <w:rPr>
          <w:lang w:val="en-US"/>
        </w:rPr>
      </w:pPr>
      <w:bookmarkStart w:id="131" w:name="_Toc403662362"/>
      <w:r>
        <w:rPr>
          <w:lang w:val="en-US"/>
        </w:rPr>
        <w:t xml:space="preserve">3.1.1 </w:t>
      </w:r>
      <w:r w:rsidRPr="00C0292D">
        <w:rPr>
          <w:lang w:val="en-US"/>
        </w:rPr>
        <w:t xml:space="preserve">Preparation of </w:t>
      </w:r>
      <w:r w:rsidRPr="00C0292D">
        <w:t>dimethylarseno-N-acetyl cysteine</w:t>
      </w:r>
      <w:r>
        <w:t xml:space="preserve"> (DMNAC)</w:t>
      </w:r>
      <w:bookmarkEnd w:id="131"/>
    </w:p>
    <w:p w14:paraId="47E2792E" w14:textId="45D8784F" w:rsidR="009E22CE" w:rsidRDefault="009E22CE" w:rsidP="009E22CE">
      <w:pPr>
        <w:pStyle w:val="McGillBodyText"/>
        <w:jc w:val="both"/>
        <w:rPr>
          <w:lang w:val="en-US"/>
        </w:rPr>
      </w:pPr>
      <w:r>
        <w:rPr>
          <w:lang w:val="en-US"/>
        </w:rPr>
        <w:tab/>
        <w:t xml:space="preserve">DMNAC is a new species that has not been previous synthesized. A synthetic procedure was adopted from the synthesis of </w:t>
      </w:r>
      <w:r w:rsidR="00672D3D" w:rsidRPr="00672D3D">
        <w:rPr>
          <w:b/>
          <w:lang w:val="en-US"/>
        </w:rPr>
        <w:t>DMCYS</w:t>
      </w:r>
      <w:r>
        <w:rPr>
          <w:lang w:val="en-US"/>
        </w:rPr>
        <w:t xml:space="preserve"> involving the reduction of cacodylic acid the by N-acytl cysteine</w:t>
      </w:r>
      <w:hyperlink w:anchor="_ENREF_4_1" w:tooltip="Cullen, 1984 #45" w:history="1">
        <w:r w:rsidR="001950DE">
          <w:rPr>
            <w:lang w:val="en-US"/>
          </w:rPr>
          <w:fldChar w:fldCharType="begin"/>
        </w:r>
        <w:r w:rsidR="001950DE">
          <w:rPr>
            <w:lang w:val="en-US"/>
          </w:rPr>
          <w:instrText xml:space="preserve"> ADDIN EN.CITE &lt;EndNote&gt;&lt;Cite&gt;&lt;Author&gt;Cullen&lt;/Author&gt;&lt;Year&gt;1984&lt;/Year&gt;&lt;RecNum&gt;45&lt;/RecNum&gt;&lt;DisplayText&gt;&lt;style face="superscript"&gt;15&lt;/style&gt;&lt;/DisplayText&gt;&lt;record&gt;&lt;rec-number&gt;45&lt;/rec-number&gt;&lt;foreign-keys&gt;&lt;key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1950DE">
          <w:rPr>
            <w:lang w:val="en-US"/>
          </w:rPr>
          <w:fldChar w:fldCharType="separate"/>
        </w:r>
        <w:r w:rsidR="001950DE" w:rsidRPr="00672D3D">
          <w:rPr>
            <w:noProof/>
            <w:vertAlign w:val="superscript"/>
            <w:lang w:val="en-US"/>
          </w:rPr>
          <w:t>15</w:t>
        </w:r>
        <w:r w:rsidR="001950DE">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A proof of concept for the reaction was done by adding 5 equivalents of N-acetyl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cacodylic acid peak at 1.15 ppm </w:t>
      </w:r>
      <w:ins w:id="132" w:author="wei gu" w:date="2014-11-04T14:49:00Z">
        <w:r>
          <w:rPr>
            <w:lang w:val="en-US"/>
          </w:rPr>
          <w:t xml:space="preserve">disappears </w:t>
        </w:r>
      </w:ins>
      <w:del w:id="133" w:author="wei gu" w:date="2014-11-04T14:49:00Z">
        <w:r w:rsidDel="00BD15CA">
          <w:rPr>
            <w:lang w:val="en-US"/>
          </w:rPr>
          <w:delText xml:space="preserve">  a</w:delText>
        </w:r>
      </w:del>
      <w:r>
        <w:rPr>
          <w:lang w:val="en-US"/>
        </w:rPr>
        <w:t>and a new peak at 1.35ppm</w:t>
      </w:r>
      <w:ins w:id="134" w:author="wei gu" w:date="2014-11-04T14:49:00Z">
        <w:r>
          <w:rPr>
            <w:lang w:val="en-US"/>
          </w:rPr>
          <w:t>, assigned</w:t>
        </w:r>
      </w:ins>
      <w:r>
        <w:rPr>
          <w:lang w:val="en-US"/>
        </w:rPr>
        <w:t xml:space="preserve"> to </w:t>
      </w:r>
      <w:r w:rsidRPr="001143C3">
        <w:rPr>
          <w:b/>
          <w:lang w:val="en-US"/>
        </w:rPr>
        <w:t>DMNAC</w:t>
      </w:r>
      <w:r>
        <w:rPr>
          <w:lang w:val="en-US"/>
        </w:rPr>
        <w:t xml:space="preserve">, grows in. </w:t>
      </w:r>
    </w:p>
    <w:p w14:paraId="564FBD4A" w14:textId="77777777" w:rsidR="007D2A16" w:rsidRPr="003A6BB9" w:rsidRDefault="007D2A16" w:rsidP="009E22CE">
      <w:pPr>
        <w:pStyle w:val="McGillBodyText"/>
        <w:jc w:val="both"/>
        <w:rPr>
          <w:lang w:val="en-US"/>
        </w:rPr>
      </w:pPr>
    </w:p>
    <w:p w14:paraId="4C1DA915" w14:textId="77777777" w:rsidR="009E22CE" w:rsidRDefault="009E22CE" w:rsidP="009E22CE">
      <w:pPr>
        <w:spacing w:after="100" w:afterAutospacing="1"/>
        <w:jc w:val="center"/>
      </w:pPr>
      <w:r>
        <w:object w:dxaOrig="9945" w:dyaOrig="1000" w14:anchorId="2FA44444">
          <v:shape id="_x0000_i1037" type="#_x0000_t75" style="width:435.4pt;height:44.15pt" o:ole="">
            <v:imagedata r:id="rId53" o:title=""/>
          </v:shape>
          <o:OLEObject Type="Embed" ProgID="ChemDraw.Document.6.0" ShapeID="_x0000_i1037" DrawAspect="Content" ObjectID="_1477408310" r:id="rId54"/>
        </w:object>
      </w:r>
      <w:r>
        <w:t xml:space="preserve">Synthetic scheme 1 for </w:t>
      </w:r>
      <w:r w:rsidRPr="001143C3">
        <w:rPr>
          <w:b/>
        </w:rPr>
        <w:t>DMNAC</w:t>
      </w:r>
    </w:p>
    <w:p w14:paraId="28EC655E" w14:textId="77777777" w:rsidR="009E22CE" w:rsidRDefault="009E22CE" w:rsidP="009E22CE">
      <w:pPr>
        <w:pStyle w:val="McGillBodyText"/>
        <w:jc w:val="both"/>
      </w:pPr>
      <w:r w:rsidRPr="00950944">
        <w:t xml:space="preserve"> </w:t>
      </w:r>
      <w:r>
        <w:tab/>
        <w:t xml:space="preserve">This preparation is performed under nitrogen to prevent the oxidation of the final product. </w:t>
      </w:r>
      <w:r w:rsidRPr="002E7EB8">
        <w:t>0.3579 g</w:t>
      </w:r>
      <w:r>
        <w:t xml:space="preserve"> of cacodylic acid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 resulting in a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ppm could be assigned to N, acetyl cysteine dissulfide and the resonance at 1.35 ppm was assigned to the methyls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however did not result in a purified product. Chromatography was not possible due to the sensitive nature of the product. </w:t>
      </w:r>
    </w:p>
    <w:p w14:paraId="0FF99FB8" w14:textId="2E787F30" w:rsidR="009E22CE" w:rsidRPr="00C0292D" w:rsidRDefault="009E22CE" w:rsidP="007D2A16">
      <w:pPr>
        <w:spacing w:line="360" w:lineRule="auto"/>
        <w:ind w:firstLine="720"/>
        <w:jc w:val="both"/>
        <w:rPr>
          <w:rFonts w:cs="Arial Unicode MS"/>
          <w:lang w:val="en-US"/>
        </w:rPr>
      </w:pPr>
      <w:r>
        <w:rPr>
          <w:rFonts w:cs="Arial Unicode MS"/>
          <w:lang w:val="en-US"/>
        </w:rPr>
        <w:lastRenderedPageBreak/>
        <w:t xml:space="preserve">As it was not possible to obtain a clean product with this method, an alternative reaction scheme was proposed that didn’t involve the production of n-acetyl cysteine disulfide. Instead of using the oxidation state 5 cacodylic acid as a source of arsenic, </w:t>
      </w:r>
      <w:r w:rsidRPr="00F550E9">
        <w:rPr>
          <w:rFonts w:cs="Arial Unicode MS"/>
        </w:rPr>
        <w:t>dimethylarsenoiodide</w:t>
      </w:r>
      <w:r>
        <w:rPr>
          <w:rFonts w:cs="Arial Unicode MS"/>
          <w:lang w:val="en-US"/>
        </w:rPr>
        <w:t>(III)</w:t>
      </w:r>
      <w:hyperlink w:anchor="_ENREF_4_1" w:tooltip="Cullen, 1984 #45" w:history="1">
        <w:r w:rsidR="001950DE">
          <w:rPr>
            <w:rFonts w:cs="Arial Unicode MS"/>
            <w:lang w:val="en-US"/>
          </w:rPr>
          <w:fldChar w:fldCharType="begin"/>
        </w:r>
        <w:r w:rsidR="001950DE">
          <w:rPr>
            <w:rFonts w:cs="Arial Unicode MS"/>
            <w:lang w:val="en-US"/>
          </w:rPr>
          <w:instrText xml:space="preserve"> ADDIN EN.CITE &lt;EndNote&gt;&lt;Cite&gt;&lt;Author&gt;Cullen&lt;/Author&gt;&lt;Year&gt;1984&lt;/Year&gt;&lt;RecNum&gt;45&lt;/RecNum&gt;&lt;DisplayText&gt;&lt;style face="superscript"&gt;15&lt;/style&gt;&lt;/DisplayText&gt;&lt;record&gt;&lt;rec-number&gt;45&lt;/rec-number&gt;&lt;foreign-keys&gt;&lt;key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1950DE">
          <w:rPr>
            <w:rFonts w:cs="Arial Unicode MS"/>
            <w:lang w:val="en-US"/>
          </w:rPr>
          <w:fldChar w:fldCharType="separate"/>
        </w:r>
        <w:r w:rsidR="001950DE" w:rsidRPr="00672D3D">
          <w:rPr>
            <w:rFonts w:cs="Arial Unicode MS"/>
            <w:noProof/>
            <w:vertAlign w:val="superscript"/>
            <w:lang w:val="en-US"/>
          </w:rPr>
          <w:t>15</w:t>
        </w:r>
        <w:r w:rsidR="001950DE">
          <w:rPr>
            <w:rFonts w:cs="Arial Unicode MS"/>
            <w:lang w:val="en-US"/>
          </w:rPr>
          <w:fldChar w:fldCharType="end"/>
        </w:r>
      </w:hyperlink>
      <w:r w:rsidR="00672D3D">
        <w:rPr>
          <w:rFonts w:cs="Arial Unicode MS"/>
          <w:vertAlign w:val="superscript"/>
          <w:lang w:val="en-US"/>
        </w:rPr>
        <w:t>,</w:t>
      </w:r>
      <w:hyperlink w:anchor="_ENREF_4_3" w:tooltip="Burrows, 1920 #216" w:history="1">
        <w:r w:rsidR="001950DE">
          <w:rPr>
            <w:rFonts w:cs="Arial Unicode MS"/>
            <w:vertAlign w:val="superscript"/>
            <w:lang w:val="en-US"/>
          </w:rPr>
          <w:fldChar w:fldCharType="begin"/>
        </w:r>
        <w:r w:rsidR="001950DE">
          <w:rPr>
            <w:rFonts w:cs="Arial Unicode MS"/>
            <w:vertAlign w:val="superscript"/>
            <w:lang w:val="en-US"/>
          </w:rPr>
          <w:instrText xml:space="preserve"> ADDIN EN.CITE &lt;EndNote&gt;&lt;Cite&gt;&lt;Author&gt;Burrows&lt;/Author&gt;&lt;Year&gt;1920&lt;/Year&gt;&lt;RecNum&gt;216&lt;/RecNum&gt;&lt;DisplayText&gt;&lt;style face="superscript"&gt;40&lt;/style&gt;&lt;/DisplayText&gt;&lt;record&gt;&lt;rec-number&gt;216&lt;/rec-number&gt;&lt;foreign-keys&gt;&lt;key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1950DE">
          <w:rPr>
            <w:rFonts w:cs="Arial Unicode MS"/>
            <w:vertAlign w:val="superscript"/>
            <w:lang w:val="en-US"/>
          </w:rPr>
          <w:fldChar w:fldCharType="separate"/>
        </w:r>
        <w:r w:rsidR="001950DE">
          <w:rPr>
            <w:rFonts w:cs="Arial Unicode MS"/>
            <w:noProof/>
            <w:vertAlign w:val="superscript"/>
            <w:lang w:val="en-US"/>
          </w:rPr>
          <w:t>40</w:t>
        </w:r>
        <w:r w:rsidR="001950DE">
          <w:rPr>
            <w:rFonts w:cs="Arial Unicode MS"/>
            <w:vertAlign w:val="superscript"/>
            <w:lang w:val="en-US"/>
          </w:rPr>
          <w:fldChar w:fldCharType="end"/>
        </w:r>
      </w:hyperlink>
      <w:r w:rsidR="00672D3D">
        <w:rPr>
          <w:rFonts w:cs="Arial Unicode MS"/>
          <w:vertAlign w:val="superscript"/>
          <w:lang w:val="en-US"/>
        </w:rPr>
        <w:t>,</w:t>
      </w:r>
      <w:hyperlink w:anchor="_ENREF_4_4" w:tooltip="Feltham, 1967 #227" w:history="1">
        <w:r w:rsidR="001950DE">
          <w:rPr>
            <w:rFonts w:cs="Arial Unicode MS"/>
            <w:vertAlign w:val="superscript"/>
            <w:lang w:val="en-US"/>
          </w:rPr>
          <w:fldChar w:fldCharType="begin"/>
        </w:r>
        <w:r w:rsidR="001950DE">
          <w:rPr>
            <w:rFonts w:cs="Arial Unicode MS"/>
            <w:vertAlign w:val="superscript"/>
            <w:lang w:val="en-US"/>
          </w:rPr>
          <w:instrText xml:space="preserve"> ADDIN EN.CITE &lt;EndNote&gt;&lt;Cite&gt;&lt;Author&gt;Feltham&lt;/Author&gt;&lt;Year&gt;1967&lt;/Year&gt;&lt;RecNum&gt;227&lt;/RecNum&gt;&lt;DisplayText&gt;&lt;style face="superscript"&gt;41&lt;/style&gt;&lt;/DisplayText&gt;&lt;record&gt;&lt;rec-number&gt;227&lt;/rec-number&gt;&lt;foreign-keys&gt;&lt;key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1950DE">
          <w:rPr>
            <w:rFonts w:cs="Arial Unicode MS"/>
            <w:vertAlign w:val="superscript"/>
            <w:lang w:val="en-US"/>
          </w:rPr>
          <w:fldChar w:fldCharType="separate"/>
        </w:r>
        <w:r w:rsidR="001950DE">
          <w:rPr>
            <w:rFonts w:cs="Arial Unicode MS"/>
            <w:noProof/>
            <w:vertAlign w:val="superscript"/>
            <w:lang w:val="en-US"/>
          </w:rPr>
          <w:t>41</w:t>
        </w:r>
        <w:r w:rsidR="001950DE">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7670FDC7" w14:textId="77777777" w:rsidR="009E22CE" w:rsidRDefault="009E22CE" w:rsidP="009E22CE">
      <w:pPr>
        <w:spacing w:line="360" w:lineRule="auto"/>
        <w:jc w:val="both"/>
        <w:rPr>
          <w:rFonts w:cs="Arial Unicode MS"/>
        </w:rPr>
      </w:pPr>
      <w:r w:rsidRPr="00C0292D">
        <w:rPr>
          <w:rFonts w:cs="Arial Unicode MS"/>
        </w:rPr>
        <w:object w:dxaOrig="8188" w:dyaOrig="1106" w14:anchorId="4BDBB70D">
          <v:shape id="_x0000_i1038" type="#_x0000_t75" style="width:410.25pt;height:54.35pt" o:ole="">
            <v:imagedata r:id="rId55" o:title=""/>
          </v:shape>
          <o:OLEObject Type="Embed" ProgID="ChemDraw.Document.6.0" ShapeID="_x0000_i1038" DrawAspect="Content" ObjectID="_1477408311" r:id="rId56"/>
        </w:object>
      </w:r>
    </w:p>
    <w:p w14:paraId="67C4B460" w14:textId="77777777" w:rsidR="009E22CE" w:rsidRPr="00C35F80" w:rsidRDefault="009E22CE" w:rsidP="009E22CE">
      <w:pPr>
        <w:pStyle w:val="McGillFigureCaption"/>
        <w:jc w:val="center"/>
        <w:rPr>
          <w:rFonts w:cs="Arial Unicode MS"/>
          <w:b/>
        </w:rPr>
      </w:pPr>
      <w:bookmarkStart w:id="135" w:name="_Toc403662575"/>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411121">
        <w:rPr>
          <w:rStyle w:val="McGillBoldMcGillSForeignWord"/>
          <w:rFonts w:cs="Arial Unicode MS"/>
          <w:noProof/>
        </w:rPr>
        <w:t>21</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(py.HI)</w:t>
      </w:r>
      <w:bookmarkEnd w:id="135"/>
    </w:p>
    <w:p w14:paraId="0048B519" w14:textId="77777777" w:rsidR="009E22CE" w:rsidRDefault="009E22CE" w:rsidP="009E22CE">
      <w:pPr>
        <w:spacing w:line="360" w:lineRule="auto"/>
        <w:jc w:val="both"/>
        <w:rPr>
          <w:rFonts w:cs="Arial Unicode MS"/>
        </w:rPr>
      </w:pPr>
      <w:r w:rsidRPr="00E9451C">
        <w:rPr>
          <w:rFonts w:cs="Arial Unicode MS"/>
          <w:i/>
        </w:rPr>
        <w:t>Preparation of</w:t>
      </w:r>
      <w:r w:rsidRPr="00C0292D">
        <w:rPr>
          <w:rFonts w:cs="Arial Unicode MS"/>
          <w:i/>
        </w:rPr>
        <w:t xml:space="preserve"> Dimethylarsenoiodide.</w:t>
      </w:r>
      <w:r w:rsidRPr="00C0292D">
        <w:rPr>
          <w:rFonts w:cs="Arial Unicode MS"/>
        </w:rPr>
        <w:t xml:space="preserve"> </w:t>
      </w:r>
    </w:p>
    <w:p w14:paraId="00583AFB" w14:textId="1FEB3411" w:rsidR="009E22CE" w:rsidRPr="0071455A" w:rsidRDefault="009E22CE" w:rsidP="009E22CE">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hyperlink w:anchor="_ENREF_4_3" w:tooltip="Burrows, 1920 #216" w:history="1">
        <w:r w:rsidR="001950DE" w:rsidRPr="00C0292D">
          <w:rPr>
            <w:rFonts w:cs="Arial Unicode MS"/>
          </w:rPr>
          <w:fldChar w:fldCharType="begin"/>
        </w:r>
        <w:r w:rsidR="001950DE">
          <w:rPr>
            <w:rFonts w:cs="Arial Unicode MS"/>
          </w:rPr>
          <w:instrText xml:space="preserve"> ADDIN EN.CITE &lt;EndNote&gt;&lt;Cite&gt;&lt;Author&gt;Burrows&lt;/Author&gt;&lt;Year&gt;1920&lt;/Year&gt;&lt;RecNum&gt;216&lt;/RecNum&gt;&lt;DisplayText&gt;&lt;style face="superscript"&gt;40&lt;/style&gt;&lt;/DisplayText&gt;&lt;record&gt;&lt;rec-number&gt;216&lt;/rec-number&gt;&lt;foreign-keys&gt;&lt;key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1950DE" w:rsidRPr="00C0292D">
          <w:rPr>
            <w:rFonts w:cs="Arial Unicode MS"/>
          </w:rPr>
          <w:fldChar w:fldCharType="separate"/>
        </w:r>
        <w:r w:rsidR="001950DE" w:rsidRPr="005C637D">
          <w:rPr>
            <w:rFonts w:cs="Arial Unicode MS"/>
            <w:noProof/>
            <w:vertAlign w:val="superscript"/>
          </w:rPr>
          <w:t>40</w:t>
        </w:r>
        <w:r w:rsidR="001950DE" w:rsidRPr="00C0292D">
          <w:rPr>
            <w:rFonts w:cs="Arial Unicode MS"/>
          </w:rPr>
          <w:fldChar w:fldCharType="end"/>
        </w:r>
      </w:hyperlink>
      <w:r w:rsidRPr="00C0292D">
        <w:rPr>
          <w:rFonts w:cs="Arial Unicode MS"/>
        </w:rPr>
        <w:t xml:space="preserve">. 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AsOOH are dissolved in 45ml of distilled water. Concentrated HCl 5ml is added to make a clear colorless solution. Sulfur dioxide is bubbled for 15 minutes through the solution at which point the solution turned to light yellow. After around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 xml:space="preserve">16 mm at 401K.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53DB59D2" w14:textId="77777777" w:rsidR="009E22CE" w:rsidRPr="00950944" w:rsidRDefault="009E22CE" w:rsidP="009E22CE">
      <w:pPr>
        <w:spacing w:line="360" w:lineRule="auto"/>
        <w:jc w:val="both"/>
        <w:rPr>
          <w:rFonts w:cs="Arial Unicode MS"/>
        </w:rPr>
      </w:pPr>
      <w:r w:rsidRPr="00E9451C">
        <w:rPr>
          <w:rFonts w:cs="Arial Unicode MS"/>
          <w:i/>
          <w:lang w:val="en-US"/>
        </w:rPr>
        <w:t xml:space="preserve">Preparation of </w:t>
      </w:r>
      <w:r w:rsidRPr="00E9451C">
        <w:rPr>
          <w:rFonts w:cs="Arial Unicode MS"/>
          <w:i/>
        </w:rPr>
        <w:t>dimethylarseno</w:t>
      </w:r>
      <w:r w:rsidRPr="00C0292D">
        <w:rPr>
          <w:rFonts w:cs="Arial Unicode MS"/>
          <w:i/>
        </w:rPr>
        <w:t>-N-acetyl cysteine</w:t>
      </w:r>
    </w:p>
    <w:p w14:paraId="21119CB4" w14:textId="77777777" w:rsidR="009E22CE" w:rsidRDefault="009E22CE" w:rsidP="009E22CE">
      <w:pPr>
        <w:spacing w:line="360" w:lineRule="auto"/>
        <w:ind w:firstLine="720"/>
        <w:jc w:val="both"/>
        <w:rPr>
          <w:rFonts w:cs="Arial Unicode MS"/>
          <w:lang w:val="en-US"/>
        </w:rPr>
      </w:pPr>
      <w:r w:rsidRPr="00C0292D">
        <w:rPr>
          <w:rFonts w:cs="Arial Unicode MS"/>
          <w:lang w:val="en-US"/>
        </w:rPr>
        <w:t xml:space="preserve">0.5g of NAC was dissolved in dimethoxyethane and 1 ml of Me2AsI was added by syringe. 1 ml of pyridine was added and precipitation immediately </w:t>
      </w:r>
      <w:r w:rsidRPr="00C0292D">
        <w:rPr>
          <w:rFonts w:cs="Arial Unicode MS"/>
          <w:lang w:val="en-US"/>
        </w:rPr>
        <w:lastRenderedPageBreak/>
        <w:t xml:space="preserve">occurred. The solution was refluxed for 15 minutes and left to stir for 2 hours. The solution was filtered and the filtrate was dried. NMR revealed the filtrand to be pyridinium iodide. </w:t>
      </w:r>
      <w:r>
        <w:rPr>
          <w:rFonts w:cs="Arial Unicode MS"/>
          <w:lang w:val="en-US"/>
        </w:rPr>
        <w:t xml:space="preserve">NMR of the fitrate </w:t>
      </w:r>
      <w:r w:rsidRPr="00BA5B76">
        <w:rPr>
          <w:rFonts w:cs="Arial Unicode MS"/>
          <w:lang w:val="en-US"/>
        </w:rPr>
        <w:t xml:space="preserve">1H NMR (400 MHz, D2O) δ 4.76 – 4.68 (m, 1H), 4.66 – 4.56 (m, 1H), 3.31 (dd, J = 14.3, 4.5 Hz, 1H), 3.20 (dd, J = 14.1, 4.6 Hz, 1H), 3.04 – 2.90 (m, 2H), 2.06 (d, J = 4.9 Hz, 3H), 1.35 (d, J = 2.8 Hz, </w:t>
      </w:r>
      <w:r>
        <w:rPr>
          <w:rFonts w:cs="Arial Unicode MS"/>
          <w:lang w:val="en-US"/>
        </w:rPr>
        <w:t>6</w:t>
      </w:r>
      <w:r w:rsidRPr="00BA5B76">
        <w:rPr>
          <w:rFonts w:cs="Arial Unicode MS"/>
          <w:lang w:val="en-US"/>
        </w:rPr>
        <w:t>H)</w:t>
      </w:r>
      <w:r>
        <w:rPr>
          <w:rFonts w:cs="Arial Unicode MS"/>
          <w:lang w:val="en-US"/>
        </w:rPr>
        <w:t>, 1.15 (s, 1H)</w:t>
      </w:r>
      <w:r w:rsidRPr="00BA5B76">
        <w:rPr>
          <w:rFonts w:cs="Arial Unicode MS"/>
          <w:lang w:val="en-US"/>
        </w:rPr>
        <w:t>.</w:t>
      </w:r>
      <w:r>
        <w:rPr>
          <w:rFonts w:cs="Arial Unicode MS"/>
          <w:lang w:val="en-US"/>
        </w:rPr>
        <w:t xml:space="preserve"> This spectrum could be assigned to that of </w:t>
      </w:r>
      <w:r w:rsidRPr="001143C3">
        <w:rPr>
          <w:rFonts w:cs="Arial Unicode MS"/>
          <w:b/>
          <w:lang w:val="en-US"/>
        </w:rPr>
        <w:t>DNMAC</w:t>
      </w:r>
      <w:r>
        <w:rPr>
          <w:rFonts w:cs="Arial Unicode MS"/>
          <w:lang w:val="en-US"/>
        </w:rPr>
        <w:t xml:space="preserve"> with the expectation of the 1.15 ppm peak which was assigned </w:t>
      </w:r>
      <w:r w:rsidR="001143C3">
        <w:rPr>
          <w:rFonts w:cs="Arial Unicode MS"/>
          <w:lang w:val="en-US"/>
        </w:rPr>
        <w:t xml:space="preserve">to the methyls of Cacodylic acid. </w:t>
      </w:r>
      <w:r>
        <w:rPr>
          <w:rFonts w:cs="Arial Unicode MS"/>
          <w:lang w:val="en-US"/>
        </w:rPr>
        <w:t xml:space="preserve">This is most likely formed by the air oxidation of </w:t>
      </w:r>
      <w:r w:rsidRPr="001143C3">
        <w:rPr>
          <w:rFonts w:cs="Arial Unicode MS"/>
          <w:b/>
          <w:lang w:val="en-US"/>
        </w:rPr>
        <w:t>DNMAC</w:t>
      </w:r>
      <w:r>
        <w:rPr>
          <w:rFonts w:cs="Arial Unicode MS"/>
          <w:lang w:val="en-US"/>
        </w:rPr>
        <w:t xml:space="preserve">, a reaction that is known to happen with the cysteine derivative. Recrystallization with various solvent mixtures was attempted but was unsuccessful. </w:t>
      </w:r>
      <w:r w:rsidRPr="00C0292D">
        <w:rPr>
          <w:rFonts w:cs="Arial Unicode MS"/>
          <w:lang w:val="en-US"/>
        </w:rPr>
        <w:t xml:space="preserve"> </w:t>
      </w:r>
    </w:p>
    <w:p w14:paraId="3BB567ED" w14:textId="77777777" w:rsidR="009E22CE" w:rsidRPr="00C0292D" w:rsidRDefault="009E22CE" w:rsidP="009E22CE">
      <w:pPr>
        <w:spacing w:line="360" w:lineRule="auto"/>
        <w:ind w:firstLine="720"/>
        <w:jc w:val="both"/>
        <w:rPr>
          <w:rFonts w:cs="Arial Unicode MS"/>
          <w:lang w:val="en-US"/>
        </w:rPr>
      </w:pPr>
      <w:r>
        <w:rPr>
          <w:rFonts w:cs="Arial Unicode MS"/>
          <w:lang w:val="en-US"/>
        </w:rPr>
        <w:t xml:space="preserve">A pure product is extremely important in our case because our experiments with the other derivatives have shown that the coalescence is sensitive to cysteine impurities. </w:t>
      </w:r>
    </w:p>
    <w:p w14:paraId="3960D454" w14:textId="77777777" w:rsidR="009E22CE" w:rsidRPr="00237388" w:rsidRDefault="009E22CE" w:rsidP="009E22CE">
      <w:pPr>
        <w:spacing w:line="360" w:lineRule="auto"/>
        <w:ind w:firstLine="720"/>
        <w:jc w:val="both"/>
        <w:rPr>
          <w:rFonts w:cs="Arial Unicode MS"/>
          <w:lang w:val="en-US"/>
        </w:rPr>
      </w:pPr>
    </w:p>
    <w:p w14:paraId="52BE5D33" w14:textId="77777777" w:rsidR="009E22CE" w:rsidRPr="00C0292D" w:rsidRDefault="009E22CE" w:rsidP="009E22CE">
      <w:pPr>
        <w:pStyle w:val="McGillFirstLevelSubheading"/>
        <w:rPr>
          <w:lang w:val="en-US"/>
        </w:rPr>
      </w:pPr>
      <w:bookmarkStart w:id="136" w:name="_Toc403662363"/>
      <w:r>
        <w:rPr>
          <w:lang w:val="en-US"/>
        </w:rPr>
        <w:t xml:space="preserve">3.1.2 </w:t>
      </w:r>
      <w:r w:rsidRPr="00C0292D">
        <w:rPr>
          <w:lang w:val="en-US"/>
        </w:rPr>
        <w:t xml:space="preserve">Preparation of </w:t>
      </w:r>
      <w:r w:rsidRPr="00C0292D">
        <w:t>Dimethylarseno-p</w:t>
      </w:r>
      <w:r w:rsidR="00727F8A">
        <w:rPr>
          <w:lang w:val="en-US"/>
        </w:rPr>
        <w:t>enicillamine</w:t>
      </w:r>
      <w:bookmarkEnd w:id="136"/>
      <w:r w:rsidR="00727F8A">
        <w:rPr>
          <w:lang w:val="en-US"/>
        </w:rPr>
        <w:t xml:space="preserve"> </w:t>
      </w:r>
    </w:p>
    <w:p w14:paraId="6C0A60B1" w14:textId="77777777" w:rsidR="009E22CE" w:rsidRPr="005567EC" w:rsidRDefault="009E22CE" w:rsidP="009E22CE">
      <w:pPr>
        <w:spacing w:line="360" w:lineRule="auto"/>
        <w:jc w:val="both"/>
        <w:rPr>
          <w:rFonts w:cs="Arial Unicode MS"/>
          <w:lang w:val="en-US"/>
        </w:rPr>
      </w:pPr>
      <w:r>
        <w:rPr>
          <w:rFonts w:cs="Arial Unicode MS"/>
          <w:lang w:val="en-US"/>
        </w:rPr>
        <w:tab/>
        <w:t>Dimethylarseno-penicillamine</w:t>
      </w:r>
      <w:r w:rsidR="00485526">
        <w:rPr>
          <w:rFonts w:cs="Arial Unicode MS"/>
          <w:lang w:val="en-US"/>
        </w:rPr>
        <w:t xml:space="preserve"> (</w:t>
      </w:r>
      <w:r w:rsidR="00485526" w:rsidRPr="00485526">
        <w:rPr>
          <w:rFonts w:cs="Arial Unicode MS"/>
          <w:b/>
          <w:lang w:val="en-US"/>
        </w:rPr>
        <w:t>DMPEN</w:t>
      </w:r>
      <w:r w:rsidR="00485526">
        <w:rPr>
          <w:rFonts w:cs="Arial Unicode MS"/>
          <w:lang w:val="en-US"/>
        </w:rPr>
        <w:t>)</w:t>
      </w:r>
      <w:r>
        <w:rPr>
          <w:rFonts w:cs="Arial Unicode MS"/>
          <w:lang w:val="en-US"/>
        </w:rPr>
        <w:t xml:space="preserve"> has not been previously synthesized. The synthetic scheme for the synthesis of </w:t>
      </w:r>
      <w:r w:rsidRPr="00485526">
        <w:rPr>
          <w:rFonts w:cs="Arial Unicode MS"/>
          <w:b/>
          <w:lang w:val="en-US"/>
        </w:rPr>
        <w:t>DMNAC</w:t>
      </w:r>
      <w:r>
        <w:rPr>
          <w:rFonts w:cs="Arial Unicode MS"/>
          <w:lang w:val="en-US"/>
        </w:rPr>
        <w:t xml:space="preserve"> was adopted for the synthesis. </w:t>
      </w:r>
    </w:p>
    <w:p w14:paraId="652C471B"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70A391A">
          <v:shape id="_x0000_i1039" type="#_x0000_t75" style="width:415pt;height:49.6pt" o:ole="">
            <v:imagedata r:id="rId57" o:title=""/>
          </v:shape>
          <o:OLEObject Type="Embed" ProgID="ChemDraw.Document.6.0" ShapeID="_x0000_i1039" DrawAspect="Content" ObjectID="_1477408312" r:id="rId58"/>
        </w:object>
      </w:r>
    </w:p>
    <w:p w14:paraId="6EB0CAB8" w14:textId="77777777" w:rsidR="009E22CE" w:rsidRPr="001A0FC3" w:rsidRDefault="009E22CE" w:rsidP="009E22CE">
      <w:pPr>
        <w:pStyle w:val="McGillFigureCaption"/>
        <w:jc w:val="center"/>
        <w:rPr>
          <w:rFonts w:cs="Arial Unicode MS"/>
          <w:b/>
          <w:lang w:val="en-US"/>
        </w:rPr>
      </w:pPr>
      <w:bookmarkStart w:id="137" w:name="_Toc403662576"/>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22</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37"/>
    </w:p>
    <w:p w14:paraId="0F5DF4F9" w14:textId="77777777" w:rsidR="009E22CE" w:rsidRPr="00C0292D" w:rsidRDefault="009E22CE" w:rsidP="009E22CE">
      <w:pPr>
        <w:spacing w:line="360" w:lineRule="auto"/>
        <w:jc w:val="both"/>
        <w:rPr>
          <w:rFonts w:cs="Arial Unicode MS"/>
          <w:lang w:val="en-US"/>
        </w:rPr>
      </w:pPr>
    </w:p>
    <w:p w14:paraId="228BBF50" w14:textId="77777777" w:rsidR="009E22CE" w:rsidRPr="00C0292D" w:rsidRDefault="009E22CE" w:rsidP="009E22CE">
      <w:pPr>
        <w:spacing w:line="360" w:lineRule="auto"/>
        <w:ind w:firstLine="720"/>
        <w:jc w:val="both"/>
        <w:rPr>
          <w:rFonts w:cs="Arial Unicode MS"/>
          <w:lang w:val="en-US"/>
        </w:rPr>
      </w:pPr>
      <w:r w:rsidRPr="00C0292D">
        <w:rPr>
          <w:rFonts w:cs="Arial Unicode MS"/>
          <w:lang w:val="en-US"/>
        </w:rPr>
        <w:t>Penicillamine, 0.5g, was suspended in dimethoxyethane. 1 ml of Me</w:t>
      </w:r>
      <w:r w:rsidRPr="005567EC">
        <w:rPr>
          <w:rFonts w:cs="Arial Unicode MS"/>
          <w:vertAlign w:val="subscript"/>
          <w:lang w:val="en-US"/>
        </w:rPr>
        <w:t>2</w:t>
      </w:r>
      <w:r w:rsidRPr="00C0292D">
        <w:rPr>
          <w:rFonts w:cs="Arial Unicode MS"/>
          <w:lang w:val="en-US"/>
        </w:rPr>
        <w:t xml:space="preserve">AsI was added by syringe causing the full dissolution was penicillamine. 1 ml of pyridine was added and precipitation immediately occurred. The solution was refluxed for 15 minutes and left to stir for 2 hours. The solution was filtered and the filtrate was dried. Note this compound has an extremely unpleasant smell, </w:t>
      </w:r>
      <w:r>
        <w:rPr>
          <w:rFonts w:cs="Arial Unicode MS"/>
          <w:lang w:val="en-US"/>
        </w:rPr>
        <w:t xml:space="preserve">and that </w:t>
      </w:r>
      <w:r w:rsidRPr="00C0292D">
        <w:rPr>
          <w:rFonts w:cs="Arial Unicode MS"/>
          <w:lang w:val="en-US"/>
        </w:rPr>
        <w:t xml:space="preserve">Schlenk apparatus and proper fume hood containment methods are required. NMR revealed the filtrand to be pyridinium iodide.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 The NMR revealed additional unexpected peaks that could be attributed to cacodylic acid and the disulfide adduct of penicillamine. Attempts to further purify the product proved unsuccessful. </w:t>
      </w:r>
    </w:p>
    <w:p w14:paraId="66372525" w14:textId="77777777" w:rsidR="009E22CE" w:rsidRPr="00C0292D" w:rsidRDefault="009E22CE" w:rsidP="009E22CE">
      <w:pPr>
        <w:pStyle w:val="McGillBodyText"/>
        <w:jc w:val="both"/>
        <w:rPr>
          <w:rFonts w:cs="Arial Unicode MS"/>
        </w:rPr>
      </w:pPr>
    </w:p>
    <w:p w14:paraId="6C98E869" w14:textId="77777777" w:rsidR="009E22CE" w:rsidRPr="00C0292D" w:rsidRDefault="009E22CE" w:rsidP="009E22CE">
      <w:pPr>
        <w:pStyle w:val="McGillFirstLevelSubheading"/>
        <w:rPr>
          <w:rFonts w:cs="Arial Unicode MS"/>
          <w:lang w:val="en-US"/>
        </w:rPr>
      </w:pPr>
      <w:bookmarkStart w:id="138" w:name="_Toc403662364"/>
      <w:r w:rsidRPr="00C0292D">
        <w:rPr>
          <w:rFonts w:cs="Arial Unicode MS"/>
          <w:lang w:val="en-US"/>
        </w:rPr>
        <w:t>3.</w:t>
      </w:r>
      <w:r>
        <w:rPr>
          <w:rFonts w:cs="Arial Unicode MS"/>
          <w:lang w:val="en-US"/>
        </w:rPr>
        <w:t>2</w:t>
      </w:r>
      <w:r w:rsidRPr="00C0292D">
        <w:rPr>
          <w:rFonts w:cs="Arial Unicode MS"/>
          <w:lang w:val="en-US"/>
        </w:rPr>
        <w:t xml:space="preserve"> </w:t>
      </w:r>
      <w:r w:rsidRPr="00D2182F">
        <w:rPr>
          <w:rFonts w:cs="Arial Unicode MS"/>
          <w:lang w:val="en-US"/>
        </w:rPr>
        <w:t>Monomethylated derivatives</w:t>
      </w:r>
      <w:bookmarkEnd w:id="138"/>
    </w:p>
    <w:p w14:paraId="4118FA88" w14:textId="2BB47754" w:rsidR="009E22CE" w:rsidRDefault="009E22CE" w:rsidP="009E22CE">
      <w:pPr>
        <w:spacing w:line="360" w:lineRule="auto"/>
        <w:jc w:val="both"/>
        <w:rPr>
          <w:rFonts w:cs="Arial Unicode MS"/>
        </w:rPr>
      </w:pPr>
      <w:r w:rsidRPr="00C0292D">
        <w:rPr>
          <w:rFonts w:cs="Arial Unicode MS"/>
        </w:rPr>
        <w:tab/>
        <w:t xml:space="preserve">In Chapter 2 we showed that facile dimethylarsenic </w:t>
      </w:r>
      <w:r>
        <w:rPr>
          <w:rFonts w:cs="Arial Unicode MS"/>
        </w:rPr>
        <w:t xml:space="preserve">exchange occurred in the dimethylarsenic adducts of cysteine and glutathione. In this chapter we will take a look at its closely related cousin, the mono methylarsenous adducts. Monomethylarsonous acid is a key metabolite of the ingested inorganic arsenic though methyltransferase enzymes. These species are immensely interesting because like dimethylated species, they are also have a high affinity for thiol </w:t>
      </w:r>
      <w:r>
        <w:rPr>
          <w:rFonts w:cs="Arial Unicode MS"/>
        </w:rPr>
        <w:lastRenderedPageBreak/>
        <w:t xml:space="preserve">groups.  </w:t>
      </w:r>
      <w:r w:rsidRPr="00C0292D">
        <w:rPr>
          <w:rFonts w:cs="Arial Unicode MS"/>
        </w:rPr>
        <w:t>One particularly interesting property is the ability of monomethyl arsenic derivatives to bind to two thiols</w:t>
      </w:r>
      <w:hyperlink w:anchor="_ENREF_4_5" w:tooltip="Styblo, 1997 #13" w:history="1">
        <w:r w:rsidR="001950DE">
          <w:rPr>
            <w:rFonts w:cs="Arial Unicode MS"/>
          </w:rPr>
          <w:fldChar w:fldCharType="begin">
            <w:fldData xml:space="preserve">PEVuZE5vdGU+PENpdGU+PEF1dGhvcj5TdHlibG88L0F1dGhvcj48WWVhcj4xOTk3PC9ZZWFyPjxS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</w:fldData>
          </w:fldChar>
        </w:r>
        <w:r w:rsidR="001950DE">
          <w:rPr>
            <w:rFonts w:cs="Arial Unicode MS"/>
          </w:rPr>
          <w:instrText xml:space="preserve"> ADDIN EN.CITE </w:instrText>
        </w:r>
        <w:r w:rsidR="001950DE">
          <w:rPr>
            <w:rFonts w:cs="Arial Unicode MS"/>
          </w:rPr>
          <w:fldChar w:fldCharType="begin">
            <w:fldData xml:space="preserve">PEVuZE5vdGU+PENpdGU+PEF1dGhvcj5TdHlibG88L0F1dGhvcj48WWVhcj4xOTk3PC9ZZWFyPjxS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</w:fldData>
          </w:fldChar>
        </w:r>
        <w:r w:rsidR="001950DE">
          <w:rPr>
            <w:rFonts w:cs="Arial Unicode MS"/>
          </w:rPr>
          <w:instrText xml:space="preserve"> ADDIN EN.CITE.DATA </w:instrText>
        </w:r>
        <w:r w:rsidR="001950DE">
          <w:rPr>
            <w:rFonts w:cs="Arial Unicode MS"/>
          </w:rPr>
        </w:r>
        <w:r w:rsidR="001950DE">
          <w:rPr>
            <w:rFonts w:cs="Arial Unicode MS"/>
          </w:rPr>
          <w:fldChar w:fldCharType="end"/>
        </w:r>
        <w:r w:rsidR="001950DE">
          <w:rPr>
            <w:rFonts w:cs="Arial Unicode MS"/>
          </w:rPr>
          <w:fldChar w:fldCharType="separate"/>
        </w:r>
        <w:r w:rsidR="001950DE" w:rsidRPr="0007381C">
          <w:rPr>
            <w:rFonts w:cs="Arial Unicode MS"/>
            <w:noProof/>
            <w:vertAlign w:val="superscript"/>
          </w:rPr>
          <w:t>42</w:t>
        </w:r>
        <w:r w:rsidR="001950DE">
          <w:rPr>
            <w:rFonts w:cs="Arial Unicode MS"/>
          </w:rPr>
          <w:fldChar w:fldCharType="end"/>
        </w:r>
      </w:hyperlink>
      <w:r w:rsidR="0007381C">
        <w:rPr>
          <w:rFonts w:cs="Arial Unicode MS"/>
          <w:vertAlign w:val="superscript"/>
        </w:rPr>
        <w:t>,</w:t>
      </w:r>
      <w:hyperlink w:anchor="_ENREF_4_6" w:tooltip="Mandal, 2008 #91" w:history="1">
        <w:r w:rsidR="001950DE">
          <w:rPr>
            <w:rFonts w:cs="Arial Unicode MS"/>
            <w:vertAlign w:val="superscript"/>
          </w:rPr>
          <w:fldChar w:fldCharType="begin">
            <w:fldData xml:space="preserve">PEVuZE5vdGU+PENpdGU+PEF1dGhvcj5NYW5kYWw8L0F1dGhvcj48WWVhcj4yMDA4PC9ZZWFyPjxS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</w:fldData>
          </w:fldChar>
        </w:r>
        <w:r w:rsidR="001950DE">
          <w:rPr>
            <w:rFonts w:cs="Arial Unicode MS"/>
            <w:vertAlign w:val="superscript"/>
          </w:rPr>
          <w:instrText xml:space="preserve"> ADDIN EN.CITE </w:instrText>
        </w:r>
        <w:r w:rsidR="001950DE">
          <w:rPr>
            <w:rFonts w:cs="Arial Unicode MS"/>
            <w:vertAlign w:val="superscript"/>
          </w:rPr>
          <w:fldChar w:fldCharType="begin">
            <w:fldData xml:space="preserve">PEVuZE5vdGU+PENpdGU+PEF1dGhvcj5NYW5kYWw8L0F1dGhvcj48WWVhcj4yMDA4PC9ZZWFyPjxS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</w:fldData>
          </w:fldChar>
        </w:r>
        <w:r w:rsidR="001950DE">
          <w:rPr>
            <w:rFonts w:cs="Arial Unicode MS"/>
            <w:vertAlign w:val="superscript"/>
          </w:rPr>
          <w:instrText xml:space="preserve"> ADDIN EN.CITE.DATA </w:instrText>
        </w:r>
        <w:r w:rsidR="001950DE">
          <w:rPr>
            <w:rFonts w:cs="Arial Unicode MS"/>
            <w:vertAlign w:val="superscript"/>
          </w:rPr>
        </w:r>
        <w:r w:rsidR="001950DE">
          <w:rPr>
            <w:rFonts w:cs="Arial Unicode MS"/>
            <w:vertAlign w:val="superscript"/>
          </w:rPr>
          <w:fldChar w:fldCharType="end"/>
        </w:r>
        <w:r w:rsidR="001950DE">
          <w:rPr>
            <w:rFonts w:cs="Arial Unicode MS"/>
            <w:vertAlign w:val="superscript"/>
          </w:rPr>
          <w:fldChar w:fldCharType="separate"/>
        </w:r>
        <w:r w:rsidR="001950DE">
          <w:rPr>
            <w:rFonts w:cs="Arial Unicode MS"/>
            <w:noProof/>
            <w:vertAlign w:val="superscript"/>
          </w:rPr>
          <w:t>43</w:t>
        </w:r>
        <w:r w:rsidR="001950DE">
          <w:rPr>
            <w:rFonts w:cs="Arial Unicode MS"/>
            <w:vertAlign w:val="superscript"/>
          </w:rPr>
          <w:fldChar w:fldCharType="end"/>
        </w:r>
      </w:hyperlink>
      <w:proofErr w:type="gramStart"/>
      <w:r w:rsidRPr="00C0292D">
        <w:rPr>
          <w:rFonts w:cs="Arial Unicode MS"/>
        </w:rPr>
        <w:t>,</w:t>
      </w:r>
      <w:proofErr w:type="gramEnd"/>
      <w:r w:rsidRPr="00C0292D">
        <w:rPr>
          <w:rFonts w:cs="Arial Unicode MS"/>
        </w:rPr>
        <w:t xml:space="preserve"> thus allowing it to bind very strongly to vicinal dicysteine residues.</w:t>
      </w:r>
      <w:r>
        <w:rPr>
          <w:rFonts w:cs="Arial Unicode MS"/>
        </w:rPr>
        <w:t xml:space="preserve"> This chapter aims at examining if MMA species share similar reactivity with DMA and have labile arsenic-sulfur bonds. </w:t>
      </w:r>
    </w:p>
    <w:p w14:paraId="76500CF1" w14:textId="37BFF096" w:rsidR="009E22CE" w:rsidRPr="00C0292D" w:rsidRDefault="009E22CE" w:rsidP="009E22CE">
      <w:pPr>
        <w:spacing w:line="360" w:lineRule="auto"/>
        <w:ind w:firstLine="720"/>
        <w:jc w:val="both"/>
        <w:rPr>
          <w:rFonts w:cs="Arial Unicode MS" w:hint="eastAsia"/>
          <w:lang w:eastAsia="zh-CN"/>
        </w:rPr>
      </w:pPr>
      <w:r>
        <w:rPr>
          <w:rFonts w:cs="Arial Unicode MS"/>
        </w:rPr>
        <w:t xml:space="preserve">In solution, MMA behaves very differently from DMA – it forms oligomers through arsenic-arsenic bonds. </w:t>
      </w:r>
      <w:r w:rsidRPr="00C0292D">
        <w:rPr>
          <w:rFonts w:cs="Arial Unicode MS"/>
        </w:rPr>
        <w:t>The starting material for</w:t>
      </w:r>
      <w:r>
        <w:rPr>
          <w:rFonts w:cs="Arial Unicode MS"/>
        </w:rPr>
        <w:t xml:space="preserve"> the </w:t>
      </w:r>
      <w:r w:rsidRPr="00C0292D">
        <w:rPr>
          <w:rFonts w:cs="Arial Unicode MS"/>
        </w:rPr>
        <w:t>monomethyl derivatives is (MeAsO)</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1950DE">
          <w:rPr>
            <w:rFonts w:cs="Arial Unicode MS"/>
          </w:rPr>
          <w:fldChar w:fldCharType="begin"/>
        </w:r>
        <w:r w:rsidR="001950DE">
          <w:rPr>
            <w:rFonts w:cs="Arial Unicode MS"/>
          </w:rPr>
          <w:instrText xml:space="preserve"> ADDIN EN.CITE &lt;EndNote&gt;&lt;Cite&gt;&lt;Author&gt;Cullen&lt;/Author&gt;&lt;Year&gt;1989&lt;/Year&gt;&lt;RecNum&gt;226&lt;/RecNum&gt;&lt;DisplayText&gt;&lt;style face="superscript"&gt;44&lt;/style&gt;&lt;/DisplayText&gt;&lt;record&gt;&lt;rec-number&gt;226&lt;/rec-number&gt;&lt;foreign-keys&gt;&lt;key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1950DE">
          <w:rPr>
            <w:rFonts w:cs="Arial Unicode MS"/>
          </w:rPr>
          <w:fldChar w:fldCharType="separate"/>
        </w:r>
        <w:r w:rsidR="001950DE" w:rsidRPr="0007381C">
          <w:rPr>
            <w:rFonts w:cs="Arial Unicode MS"/>
            <w:noProof/>
            <w:vertAlign w:val="superscript"/>
          </w:rPr>
          <w:t>44</w:t>
        </w:r>
        <w:r w:rsidR="001950DE">
          <w:rPr>
            <w:rFonts w:cs="Arial Unicode MS"/>
          </w:rPr>
          <w:fldChar w:fldCharType="end"/>
        </w:r>
      </w:hyperlink>
      <w:r w:rsidRPr="00C0292D">
        <w:rPr>
          <w:rFonts w:cs="Arial Unicode MS"/>
        </w:rPr>
        <w:t xml:space="preserve">. </w:t>
      </w:r>
    </w:p>
    <w:p w14:paraId="780D7C13" w14:textId="77777777" w:rsidR="009E22CE" w:rsidRDefault="009E22CE" w:rsidP="009E22CE">
      <w:pPr>
        <w:spacing w:line="360" w:lineRule="auto"/>
        <w:jc w:val="both"/>
        <w:rPr>
          <w:rFonts w:cs="Arial Unicode MS"/>
        </w:rPr>
      </w:pPr>
      <w:r w:rsidRPr="00C0292D">
        <w:rPr>
          <w:rFonts w:cs="Arial Unicode MS"/>
          <w:i/>
        </w:rPr>
        <w:t xml:space="preserve">Preparation of </w:t>
      </w:r>
      <w:proofErr w:type="gramStart"/>
      <w:r w:rsidRPr="00C0292D">
        <w:rPr>
          <w:rFonts w:cs="Arial Unicode MS"/>
          <w:i/>
        </w:rPr>
        <w:t>Methylarsenate(</w:t>
      </w:r>
      <w:proofErr w:type="gramEnd"/>
      <w:r w:rsidRPr="00C0292D">
        <w:rPr>
          <w:rFonts w:cs="Arial Unicode MS"/>
          <w:i/>
        </w:rPr>
        <w:t>V) acid sodium salt</w:t>
      </w:r>
      <w:r w:rsidRPr="00C0292D">
        <w:rPr>
          <w:rFonts w:cs="Arial Unicode MS"/>
        </w:rPr>
        <w:t xml:space="preserve">. </w:t>
      </w:r>
    </w:p>
    <w:p w14:paraId="385DCEED"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Pr>
          <w:rFonts w:cs="Arial Unicode MS"/>
        </w:rPr>
        <w:t xml:space="preserve"> (</w:t>
      </w:r>
      <w:r w:rsidRPr="00C0292D">
        <w:rPr>
          <w:rFonts w:cs="Arial Unicode MS"/>
        </w:rPr>
        <w:t>3g</w:t>
      </w:r>
      <w:r>
        <w:rPr>
          <w:rFonts w:cs="Arial Unicode MS"/>
        </w:rPr>
        <w:t>)</w:t>
      </w:r>
      <w:r w:rsidRPr="00C0292D">
        <w:rPr>
          <w:rFonts w:cs="Arial Unicode MS"/>
        </w:rPr>
        <w:t xml:space="preserve"> was dissolved in 10 ml of 10M NaOH.  15 ml of MeI was added, forming a bilayer solution. The solution mixture was heated to reflux for 16 hours, which resulted in a white precipitate of </w:t>
      </w:r>
      <w:proofErr w:type="gramStart"/>
      <w:r w:rsidRPr="00C0292D">
        <w:rPr>
          <w:rFonts w:cs="Arial Unicode MS"/>
        </w:rPr>
        <w:t>methylarsenate(</w:t>
      </w:r>
      <w:proofErr w:type="gramEnd"/>
      <w:r w:rsidRPr="00C0292D">
        <w:rPr>
          <w:rFonts w:cs="Arial Unicode MS"/>
        </w:rPr>
        <w:t xml:space="preserve">V) acid sodium salt in 72% yield.  </w:t>
      </w:r>
    </w:p>
    <w:p w14:paraId="01D834D7" w14:textId="77777777" w:rsidR="009E22CE" w:rsidRDefault="009E22CE" w:rsidP="009E22CE">
      <w:pPr>
        <w:spacing w:line="360" w:lineRule="auto"/>
        <w:jc w:val="both"/>
        <w:rPr>
          <w:rFonts w:cs="Arial Unicode MS"/>
        </w:rPr>
      </w:pPr>
      <w:r w:rsidRPr="00C0292D">
        <w:rPr>
          <w:rFonts w:cs="Arial Unicode MS"/>
          <w:i/>
        </w:rPr>
        <w:t>Preparation of Methyl arsonious acid sodium salt</w:t>
      </w:r>
      <w:r w:rsidRPr="00C0292D">
        <w:rPr>
          <w:rFonts w:cs="Arial Unicode MS"/>
        </w:rPr>
        <w:t xml:space="preserve">. </w:t>
      </w:r>
    </w:p>
    <w:p w14:paraId="5E6FCE4E" w14:textId="77777777" w:rsidR="009E22CE" w:rsidRPr="00C0292D" w:rsidRDefault="009E22CE" w:rsidP="009E22CE">
      <w:pPr>
        <w:spacing w:line="360" w:lineRule="auto"/>
        <w:ind w:firstLine="720"/>
        <w:jc w:val="both"/>
        <w:rPr>
          <w:rFonts w:cs="Arial Unicode MS"/>
        </w:rPr>
      </w:pPr>
      <w:proofErr w:type="gramStart"/>
      <w:r w:rsidRPr="00C0292D">
        <w:rPr>
          <w:rFonts w:cs="Arial Unicode MS"/>
        </w:rPr>
        <w:t>MeAsO(</w:t>
      </w:r>
      <w:proofErr w:type="gramEnd"/>
      <w:r w:rsidRPr="00C0292D">
        <w:rPr>
          <w:rFonts w:cs="Arial Unicode MS"/>
        </w:rPr>
        <w:t>ONa)</w:t>
      </w:r>
      <w:r w:rsidRPr="00C0292D">
        <w:rPr>
          <w:rFonts w:cs="Arial Unicode MS"/>
          <w:vertAlign w:val="subscript"/>
        </w:rPr>
        <w:t>2</w:t>
      </w:r>
      <w:r w:rsidRPr="00C0292D">
        <w:rPr>
          <w:rFonts w:cs="Arial Unicode MS"/>
        </w:rPr>
        <w:t xml:space="preserve"> was dissolved in 50 ml of H</w:t>
      </w:r>
      <w:r w:rsidRPr="00C0292D">
        <w:rPr>
          <w:rFonts w:cs="Arial Unicode MS"/>
          <w:vertAlign w:val="subscript"/>
        </w:rPr>
        <w:t>2</w:t>
      </w:r>
      <w:r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Pr="00C0292D">
        <w:rPr>
          <w:rFonts w:cs="Arial Unicode MS"/>
          <w:vertAlign w:val="subscript"/>
        </w:rPr>
        <w:t>2</w:t>
      </w:r>
      <w:r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Water was removed </w:t>
      </w:r>
      <w:r w:rsidR="003A1F84" w:rsidRPr="003A1F84">
        <w:rPr>
          <w:rFonts w:cs="Arial Unicode MS"/>
          <w:i/>
        </w:rPr>
        <w:t>in vacuo</w:t>
      </w:r>
      <w:r w:rsidR="003A1F84">
        <w:rPr>
          <w:rFonts w:cs="Arial Unicode MS"/>
        </w:rPr>
        <w:t xml:space="preserve"> and </w:t>
      </w:r>
      <w:r w:rsidRPr="00C0292D">
        <w:rPr>
          <w:rFonts w:cs="Arial Unicode MS"/>
        </w:rPr>
        <w:t>(MeAsO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w:t>
      </w:r>
      <w:r w:rsidRPr="00C0292D">
        <w:rPr>
          <w:rFonts w:cs="Arial Unicode MS"/>
        </w:rPr>
        <w:lastRenderedPageBreak/>
        <w:t xml:space="preserve">extracted with benzene. </w:t>
      </w:r>
      <w:r>
        <w:rPr>
          <w:rFonts w:cs="Arial Unicode MS"/>
        </w:rPr>
        <w:t>R</w:t>
      </w:r>
      <w:r w:rsidRPr="00C0292D">
        <w:rPr>
          <w:rFonts w:cs="Arial Unicode MS"/>
        </w:rPr>
        <w:t xml:space="preserve">emoving the benzene </w:t>
      </w:r>
      <w:r w:rsidRPr="00BD15CA">
        <w:rPr>
          <w:rFonts w:cs="Arial Unicode MS"/>
          <w:i/>
        </w:rPr>
        <w:t>in vacuo</w:t>
      </w:r>
      <w:r w:rsidRPr="00C0292D">
        <w:rPr>
          <w:rFonts w:cs="Arial Unicode MS"/>
        </w:rPr>
        <w:t xml:space="preserve"> resulting in a white solid (70% yield). </w:t>
      </w:r>
    </w:p>
    <w:p w14:paraId="024A7B01" w14:textId="1A93BE0A" w:rsidR="009E22CE" w:rsidRPr="00C0292D" w:rsidRDefault="009E22CE" w:rsidP="009E22CE">
      <w:pPr>
        <w:spacing w:line="360" w:lineRule="auto"/>
        <w:jc w:val="both"/>
        <w:rPr>
          <w:rFonts w:cs="Arial Unicode MS"/>
        </w:rPr>
      </w:pPr>
      <w:r w:rsidRPr="00C0292D">
        <w:rPr>
          <w:rFonts w:cs="Arial Unicode MS"/>
          <w:vertAlign w:val="superscript"/>
        </w:rPr>
        <w:t>1</w:t>
      </w:r>
      <w:r w:rsidRPr="00C0292D">
        <w:rPr>
          <w:rFonts w:cs="Arial Unicode MS"/>
        </w:rPr>
        <w:t>H NMR (500 MHz, CDCl</w:t>
      </w:r>
      <w:r w:rsidRPr="00C0292D">
        <w:rPr>
          <w:rFonts w:cs="Arial Unicode MS"/>
          <w:vertAlign w:val="subscript"/>
        </w:rPr>
        <w:t>3</w:t>
      </w:r>
      <w:r w:rsidRPr="00C0292D">
        <w:rPr>
          <w:rFonts w:cs="Arial Unicode MS"/>
        </w:rPr>
        <w:t xml:space="preserve">) δ 1.58 (d, </w:t>
      </w:r>
      <w:r w:rsidRPr="00C0292D">
        <w:rPr>
          <w:rFonts w:cs="Arial Unicode MS"/>
          <w:i/>
          <w:iCs/>
        </w:rPr>
        <w:t>J</w:t>
      </w:r>
      <w:r w:rsidRPr="00C0292D">
        <w:rPr>
          <w:rFonts w:cs="Arial Unicode MS"/>
        </w:rPr>
        <w:t xml:space="preserve"> = 6.8 Hz, 5.9%), 1.52 – 1.49 (m, 27%), 1.48 (d, </w:t>
      </w:r>
      <w:r w:rsidRPr="00C0292D">
        <w:rPr>
          <w:rFonts w:cs="Arial Unicode MS"/>
          <w:i/>
          <w:iCs/>
        </w:rPr>
        <w:t>J</w:t>
      </w:r>
      <w:r w:rsidRPr="00C0292D">
        <w:rPr>
          <w:rFonts w:cs="Arial Unicode MS"/>
        </w:rPr>
        <w:t xml:space="preserve"> = 2.1 Hz, 58%), 1.44 – 1.42 (m, 8%). This corresponds to the literature reference (Aposhian et al</w:t>
      </w:r>
      <w:hyperlink w:anchor="_ENREF_4_8" w:tooltip="Petrick, 2001 #134" w:history="1">
        <w:r w:rsidR="001950DE" w:rsidRPr="00C0292D">
          <w:rPr>
            <w:rFonts w:cs="Arial Unicode MS"/>
          </w:rPr>
          <w:fldChar w:fldCharType="begin"/>
        </w:r>
        <w:r w:rsidR="001950DE">
          <w:rPr>
            <w:rFonts w:cs="Arial Unicode MS"/>
          </w:rPr>
          <w:instrText xml:space="preserve"> ADDIN EN.CITE &lt;EndNote&gt;&lt;Cite&gt;&lt;Author&gt;Petrick&lt;/Author&gt;&lt;Year&gt;2001&lt;/Year&gt;&lt;RecNum&gt;134&lt;/RecNum&gt;&lt;DisplayText&gt;&lt;style face="superscript"&gt;45&lt;/style&gt;&lt;/DisplayText&gt;&lt;record&gt;&lt;rec-number&gt;134&lt;/rec-number&gt;&lt;foreign-keys&gt;&lt;key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1950DE" w:rsidRPr="00C0292D">
          <w:rPr>
            <w:rFonts w:cs="Arial Unicode MS"/>
          </w:rPr>
          <w:fldChar w:fldCharType="separate"/>
        </w:r>
        <w:r w:rsidR="001950DE" w:rsidRPr="0007381C">
          <w:rPr>
            <w:rFonts w:cs="Arial Unicode MS"/>
            <w:noProof/>
            <w:vertAlign w:val="superscript"/>
          </w:rPr>
          <w:t>45</w:t>
        </w:r>
        <w:r w:rsidR="001950DE" w:rsidRPr="00C0292D">
          <w:rPr>
            <w:rFonts w:cs="Arial Unicode MS"/>
          </w:rPr>
          <w:fldChar w:fldCharType="end"/>
        </w:r>
      </w:hyperlink>
      <w:r w:rsidRPr="00C0292D">
        <w:rPr>
          <w:rFonts w:cs="Arial Unicode MS"/>
        </w:rPr>
        <w:t>) of (CDCl</w:t>
      </w:r>
      <w:r w:rsidRPr="00C0292D">
        <w:rPr>
          <w:rFonts w:cs="Arial Unicode MS"/>
          <w:vertAlign w:val="subscript"/>
        </w:rPr>
        <w:t>3</w:t>
      </w:r>
      <w:r w:rsidRPr="00C0292D">
        <w:rPr>
          <w:rFonts w:cs="Arial Unicode MS"/>
        </w:rPr>
        <w:t xml:space="preserve">): δ 1.58/1.59 (5.0%), 1.50/1.51 (26.8%), 1.48 (60.0%), 1.43 (8.1%).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1.17 (s, 1H). </w:t>
      </w:r>
      <w:r w:rsidRPr="00C0292D">
        <w:rPr>
          <w:rFonts w:cs="Arial Unicode MS"/>
          <w:vertAlign w:val="superscript"/>
        </w:rPr>
        <w:t>1</w:t>
      </w:r>
      <w:r w:rsidRPr="00C0292D">
        <w:rPr>
          <w:rFonts w:cs="Arial Unicode MS"/>
        </w:rPr>
        <w:t>H NMR (500 MHz, C</w:t>
      </w:r>
      <w:r w:rsidRPr="00C0292D">
        <w:rPr>
          <w:rFonts w:cs="Arial Unicode MS"/>
          <w:vertAlign w:val="subscript"/>
        </w:rPr>
        <w:t>6</w:t>
      </w:r>
      <w:r w:rsidRPr="00C0292D">
        <w:rPr>
          <w:rFonts w:cs="Arial Unicode MS"/>
        </w:rPr>
        <w:t>D</w:t>
      </w:r>
      <w:r w:rsidRPr="00C0292D">
        <w:rPr>
          <w:rFonts w:cs="Arial Unicode MS"/>
          <w:vertAlign w:val="subscript"/>
        </w:rPr>
        <w:t>6</w:t>
      </w:r>
      <w:r w:rsidRPr="00C0292D">
        <w:rPr>
          <w:rFonts w:cs="Arial Unicode MS"/>
        </w:rPr>
        <w:t xml:space="preserve">) δ 1.21 (s, 1H). </w:t>
      </w:r>
      <w:r w:rsidRPr="00C0292D">
        <w:rPr>
          <w:rFonts w:cs="Arial Unicode MS"/>
          <w:vertAlign w:val="superscript"/>
        </w:rPr>
        <w:t>1</w:t>
      </w:r>
      <w:r w:rsidRPr="00C0292D">
        <w:rPr>
          <w:rFonts w:cs="Arial Unicode MS"/>
        </w:rPr>
        <w:t>H NMR (500 MHz, CD</w:t>
      </w:r>
      <w:r w:rsidRPr="00C0292D">
        <w:rPr>
          <w:rFonts w:cs="Arial Unicode MS"/>
          <w:vertAlign w:val="subscript"/>
        </w:rPr>
        <w:t>3</w:t>
      </w:r>
      <w:r w:rsidRPr="00C0292D">
        <w:rPr>
          <w:rFonts w:cs="Arial Unicode MS"/>
        </w:rPr>
        <w:t xml:space="preserve">OD) δ 1.25 (dd, </w:t>
      </w:r>
      <w:r w:rsidRPr="00C0292D">
        <w:rPr>
          <w:rFonts w:cs="Arial Unicode MS"/>
          <w:i/>
          <w:iCs/>
        </w:rPr>
        <w:t>J</w:t>
      </w:r>
      <w:r w:rsidRPr="00C0292D">
        <w:rPr>
          <w:rFonts w:cs="Arial Unicode MS"/>
        </w:rPr>
        <w:t xml:space="preserve"> = 11.1, 7.1 Hz, 1H). ESI of the compound did not reveal any tetramer peaks as NMR later indicated that it possibly hydrolyses. </w:t>
      </w:r>
    </w:p>
    <w:p w14:paraId="7E5D98B8" w14:textId="77777777" w:rsidR="009E22CE" w:rsidRPr="00C0292D" w:rsidRDefault="00484432" w:rsidP="00484432">
      <w:pPr>
        <w:spacing w:line="360" w:lineRule="auto"/>
        <w:ind w:firstLine="720"/>
        <w:jc w:val="both"/>
        <w:rPr>
          <w:rFonts w:cs="Arial Unicode MS"/>
          <w:sz w:val="17"/>
          <w:szCs w:val="17"/>
        </w:rPr>
      </w:pPr>
      <w:r>
        <w:rPr>
          <w:rFonts w:cs="Arial Unicode MS"/>
        </w:rPr>
        <w:t>Methylarsine oxide</w:t>
      </w:r>
      <w:commentRangeStart w:id="139"/>
      <w:commentRangeStart w:id="140"/>
      <w:r w:rsidR="009E22CE" w:rsidRPr="00C0292D">
        <w:rPr>
          <w:rFonts w:cs="Arial Unicode MS"/>
        </w:rPr>
        <w:t xml:space="preserve"> </w:t>
      </w:r>
      <w:commentRangeEnd w:id="139"/>
      <w:r w:rsidR="009E22CE">
        <w:rPr>
          <w:rStyle w:val="CommentReference"/>
          <w:rFonts w:ascii="Calibri" w:eastAsia="宋体" w:hAnsi="Calibri"/>
        </w:rPr>
        <w:commentReference w:id="139"/>
      </w:r>
      <w:commentRangeEnd w:id="140"/>
      <w:r w:rsidR="00546BCB">
        <w:rPr>
          <w:rStyle w:val="CommentReference"/>
          <w:rFonts w:ascii="Calibri" w:eastAsia="宋体" w:hAnsi="Calibri"/>
        </w:rPr>
        <w:commentReference w:id="140"/>
      </w:r>
      <w:r w:rsidR="009E22CE" w:rsidRPr="00C0292D">
        <w:rPr>
          <w:rFonts w:cs="Arial Unicode MS"/>
        </w:rPr>
        <w:t>takes the form of cyclic and linear oligomers, hence resulting in the formula (MeAsO</w:t>
      </w:r>
      <w:proofErr w:type="gramStart"/>
      <w:r w:rsidR="009E22CE" w:rsidRPr="00C0292D">
        <w:rPr>
          <w:rFonts w:cs="Arial Unicode MS"/>
        </w:rPr>
        <w:t>)</w:t>
      </w:r>
      <w:r w:rsidR="009E22CE" w:rsidRPr="00C0292D">
        <w:rPr>
          <w:rFonts w:cs="Arial Unicode MS"/>
          <w:vertAlign w:val="subscript"/>
        </w:rPr>
        <w:t>x</w:t>
      </w:r>
      <w:proofErr w:type="gramEnd"/>
      <w:r w:rsidR="009E22CE" w:rsidRPr="00C0292D">
        <w:rPr>
          <w:rFonts w:cs="Arial Unicode MS"/>
          <w:vertAlign w:val="subscript"/>
        </w:rPr>
        <w:t xml:space="preserve">, </w:t>
      </w:r>
      <w:r w:rsidR="009E22CE" w:rsidRPr="00C0292D">
        <w:rPr>
          <w:rFonts w:cs="Arial Unicode MS"/>
        </w:rPr>
        <w:t>where the exact number of oligomers depends on the concentration of the solution. This is shown in the CDCl</w:t>
      </w:r>
      <w:r w:rsidR="009E22CE" w:rsidRPr="00C0292D">
        <w:rPr>
          <w:rFonts w:cs="Arial Unicode MS"/>
          <w:vertAlign w:val="subscript"/>
        </w:rPr>
        <w:t>3</w:t>
      </w:r>
      <w:r w:rsidR="009E22CE" w:rsidRPr="00C0292D">
        <w:rPr>
          <w:rFonts w:cs="Arial Unicode MS"/>
        </w:rPr>
        <w:t xml:space="preserve"> NMR which contains 4 sets of multiplets in CDCl</w:t>
      </w:r>
      <w:r w:rsidR="009E22CE" w:rsidRPr="00C0292D">
        <w:rPr>
          <w:rFonts w:cs="Arial Unicode MS"/>
          <w:vertAlign w:val="subscript"/>
        </w:rPr>
        <w:t>3</w:t>
      </w:r>
      <w:r w:rsidR="009E22CE" w:rsidRPr="00C0292D">
        <w:rPr>
          <w:rFonts w:cs="Arial Unicode MS"/>
        </w:rPr>
        <w:t>.</w:t>
      </w:r>
    </w:p>
    <w:p w14:paraId="67B8D65C" w14:textId="77777777" w:rsidR="009E22CE" w:rsidRPr="00C0292D" w:rsidRDefault="009E22CE" w:rsidP="009E22CE">
      <w:pPr>
        <w:pStyle w:val="McGillSecondLevelSubheading"/>
        <w:rPr>
          <w:rFonts w:cs="Arial Unicode MS"/>
        </w:rPr>
      </w:pPr>
      <w:bookmarkStart w:id="141" w:name="_Toc403662365"/>
      <w:r w:rsidRPr="00C0292D">
        <w:rPr>
          <w:rFonts w:cs="Arial Unicode MS"/>
        </w:rPr>
        <w:t xml:space="preserve">3.2.2 Examining the nature of </w:t>
      </w:r>
      <w:r w:rsidR="00546BCB">
        <w:rPr>
          <w:rFonts w:cs="Arial Unicode MS"/>
        </w:rPr>
        <w:t>Methylarsine Oxide</w:t>
      </w:r>
      <w:bookmarkEnd w:id="141"/>
    </w:p>
    <w:p w14:paraId="39048095" w14:textId="7CF89CB3" w:rsidR="009E22CE" w:rsidRPr="00C0292D" w:rsidRDefault="009E22CE" w:rsidP="009E22CE">
      <w:pPr>
        <w:spacing w:line="360" w:lineRule="auto"/>
        <w:ind w:firstLine="720"/>
        <w:jc w:val="both"/>
        <w:rPr>
          <w:rFonts w:cs="Arial Unicode MS"/>
        </w:rPr>
      </w:pPr>
      <w:r w:rsidRPr="00C0292D">
        <w:rPr>
          <w:rFonts w:cs="Arial Unicode MS"/>
        </w:rPr>
        <w:t xml:space="preserve">Monomethyl arsinous acid exists in different oligomers </w:t>
      </w:r>
      <w:r>
        <w:rPr>
          <w:rFonts w:cs="Arial Unicode MS"/>
        </w:rPr>
        <w:t>with complicated and poorly under</w:t>
      </w:r>
      <w:r w:rsidR="00546BCB">
        <w:rPr>
          <w:rFonts w:cs="Arial Unicode MS"/>
        </w:rPr>
        <w:t>stood equilibria and dynamics</w:t>
      </w:r>
      <w:hyperlink w:anchor="_ENREF_4_7" w:tooltip="Cullen, 1989 #226" w:history="1">
        <w:r w:rsidR="001950DE">
          <w:rPr>
            <w:rFonts w:cs="Arial Unicode MS"/>
          </w:rPr>
          <w:fldChar w:fldCharType="begin"/>
        </w:r>
        <w:r w:rsidR="001950DE">
          <w:rPr>
            <w:rFonts w:cs="Arial Unicode MS"/>
          </w:rPr>
          <w:instrText xml:space="preserve"> ADDIN EN.CITE &lt;EndNote&gt;&lt;Cite&gt;&lt;Author&gt;Cullen&lt;/Author&gt;&lt;Year&gt;1989&lt;/Year&gt;&lt;RecNum&gt;226&lt;/RecNum&gt;&lt;DisplayText&gt;&lt;style face="superscript"&gt;44&lt;/style&gt;&lt;/DisplayText&gt;&lt;record&gt;&lt;rec-number&gt;226&lt;/rec-number&gt;&lt;foreign-keys&gt;&lt;key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1950DE">
          <w:rPr>
            <w:rFonts w:cs="Arial Unicode MS"/>
          </w:rPr>
          <w:fldChar w:fldCharType="separate"/>
        </w:r>
        <w:r w:rsidR="001950DE" w:rsidRPr="00546BCB">
          <w:rPr>
            <w:rFonts w:cs="Arial Unicode MS"/>
            <w:noProof/>
            <w:vertAlign w:val="superscript"/>
          </w:rPr>
          <w:t>44</w:t>
        </w:r>
        <w:r w:rsidR="001950DE">
          <w:rPr>
            <w:rFonts w:cs="Arial Unicode MS"/>
          </w:rPr>
          <w:fldChar w:fldCharType="end"/>
        </w:r>
      </w:hyperlink>
      <w:r w:rsidR="00546BCB">
        <w:rPr>
          <w:rFonts w:cs="Arial Unicode MS"/>
          <w:vertAlign w:val="superscript"/>
        </w:rPr>
        <w:t>,</w:t>
      </w:r>
      <w:hyperlink w:anchor="_ENREF_4_9" w:tooltip="Dimaio, 1991 #201" w:history="1">
        <w:r w:rsidR="001950DE">
          <w:rPr>
            <w:rFonts w:cs="Arial Unicode MS"/>
            <w:vertAlign w:val="superscript"/>
          </w:rPr>
          <w:fldChar w:fldCharType="begin"/>
        </w:r>
        <w:r w:rsidR="001950DE">
          <w:rPr>
            <w:rFonts w:cs="Arial Unicode MS"/>
            <w:vertAlign w:val="superscript"/>
          </w:rPr>
          <w:instrText xml:space="preserve"> ADDIN EN.CITE &lt;EndNote&gt;&lt;Cite&gt;&lt;Author&gt;Dimaio&lt;/Author&gt;&lt;Year&gt;1991&lt;/Year&gt;&lt;RecNum&gt;201&lt;/RecNum&gt;&lt;DisplayText&gt;&lt;style face="superscript"&gt;46&lt;/style&gt;&lt;/DisplayText&gt;&lt;record&gt;&lt;rec-number&gt;201&lt;/rec-number&gt;&lt;foreign-keys&gt;&lt;key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1950DE">
          <w:rPr>
            <w:rFonts w:cs="Arial Unicode MS"/>
            <w:vertAlign w:val="superscript"/>
          </w:rPr>
          <w:fldChar w:fldCharType="separate"/>
        </w:r>
        <w:r w:rsidR="001950DE">
          <w:rPr>
            <w:rFonts w:cs="Arial Unicode MS"/>
            <w:noProof/>
            <w:vertAlign w:val="superscript"/>
          </w:rPr>
          <w:t>46</w:t>
        </w:r>
        <w:r w:rsidR="001950DE">
          <w:rPr>
            <w:rFonts w:cs="Arial Unicode MS"/>
            <w:vertAlign w:val="superscript"/>
          </w:rPr>
          <w:fldChar w:fldCharType="end"/>
        </w:r>
      </w:hyperlink>
      <w:r w:rsidR="00546BCB">
        <w:rPr>
          <w:rFonts w:cs="Arial Unicode MS"/>
        </w:rPr>
        <w:t>.</w:t>
      </w:r>
      <w:r w:rsidRPr="00C0292D">
        <w:rPr>
          <w:rFonts w:cs="Arial Unicode MS"/>
        </w:rPr>
        <w:t xml:space="preserve"> Marsmann and Wazer</w:t>
      </w:r>
      <w:hyperlink w:anchor="_ENREF_4_10" w:tooltip="Marsmann, 1970 #196" w:history="1">
        <w:r w:rsidR="001950DE" w:rsidRPr="00C0292D">
          <w:rPr>
            <w:rFonts w:cs="Arial Unicode MS"/>
          </w:rPr>
          <w:fldChar w:fldCharType="begin"/>
        </w:r>
        <w:r w:rsidR="001950DE">
          <w:rPr>
            <w:rFonts w:cs="Arial Unicode MS"/>
          </w:rPr>
          <w:instrText xml:space="preserve"> ADDIN EN.CITE &lt;EndNote&gt;&lt;Cite&gt;&lt;Author&gt;Marsmann&lt;/Author&gt;&lt;Year&gt;1970&lt;/Year&gt;&lt;RecNum&gt;196&lt;/RecNum&gt;&lt;DisplayText&gt;&lt;style face="superscript"&gt;47&lt;/style&gt;&lt;/DisplayText&gt;&lt;record&gt;&lt;rec-number&gt;196&lt;/rec-number&gt;&lt;foreign-keys&gt;&lt;key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1950DE" w:rsidRPr="00C0292D">
          <w:rPr>
            <w:rFonts w:cs="Arial Unicode MS"/>
          </w:rPr>
          <w:fldChar w:fldCharType="separate"/>
        </w:r>
        <w:r w:rsidR="001950DE" w:rsidRPr="00546BCB">
          <w:rPr>
            <w:rFonts w:cs="Arial Unicode MS"/>
            <w:noProof/>
            <w:vertAlign w:val="superscript"/>
          </w:rPr>
          <w:t>47</w:t>
        </w:r>
        <w:r w:rsidR="001950DE" w:rsidRPr="00C0292D">
          <w:rPr>
            <w:rFonts w:cs="Arial Unicode MS"/>
          </w:rPr>
          <w:fldChar w:fldCharType="end"/>
        </w:r>
      </w:hyperlink>
      <w:r w:rsidRPr="00C0292D">
        <w:rPr>
          <w:rFonts w:cs="Arial Unicode MS"/>
        </w:rPr>
        <w:t xml:space="preserve"> proposed the possibility of the species olgi</w:t>
      </w:r>
      <w:r>
        <w:rPr>
          <w:rFonts w:cs="Arial Unicode MS"/>
        </w:rPr>
        <w:t>o</w:t>
      </w:r>
      <w:r w:rsidRPr="00C0292D">
        <w:rPr>
          <w:rFonts w:cs="Arial Unicode MS"/>
        </w:rPr>
        <w:t>meriz</w:t>
      </w:r>
      <w:r>
        <w:rPr>
          <w:rFonts w:cs="Arial Unicode MS"/>
        </w:rPr>
        <w:t xml:space="preserve">es </w:t>
      </w:r>
      <w:r w:rsidRPr="00C0292D">
        <w:rPr>
          <w:rFonts w:cs="Arial Unicode MS"/>
        </w:rPr>
        <w:t xml:space="preserve"> at higher concentrations and temperatures,</w:t>
      </w:r>
      <w:r>
        <w:rPr>
          <w:rFonts w:cs="Arial Unicode MS"/>
        </w:rPr>
        <w:t xml:space="preserve"> to give a cyclic anhydride,</w:t>
      </w:r>
      <w:r w:rsidRPr="00C0292D">
        <w:rPr>
          <w:rFonts w:cs="Arial Unicode MS"/>
        </w:rPr>
        <w:t xml:space="preserve"> in particular </w:t>
      </w:r>
      <w:r>
        <w:rPr>
          <w:rFonts w:cs="Arial Unicode MS"/>
        </w:rPr>
        <w:t xml:space="preserve">with a </w:t>
      </w:r>
      <w:r w:rsidRPr="00C0292D">
        <w:rPr>
          <w:rFonts w:cs="Arial Unicode MS"/>
        </w:rPr>
        <w:t xml:space="preserve">preference </w:t>
      </w:r>
      <w:r>
        <w:rPr>
          <w:rFonts w:cs="Arial Unicode MS"/>
        </w:rPr>
        <w:t xml:space="preserve">for a </w:t>
      </w:r>
      <w:r w:rsidRPr="00C0292D">
        <w:rPr>
          <w:rFonts w:cs="Arial Unicode MS"/>
        </w:rPr>
        <w:t xml:space="preserve"> tetrameric form</w:t>
      </w:r>
      <w:r>
        <w:rPr>
          <w:rFonts w:cs="Arial Unicode MS"/>
        </w:rPr>
        <w:t>.  For example</w:t>
      </w:r>
      <w:r w:rsidRPr="00C0292D">
        <w:rPr>
          <w:rFonts w:cs="Arial Unicode MS"/>
        </w:rPr>
        <w:t xml:space="preserve"> at 48% wt co</w:t>
      </w:r>
      <w:r>
        <w:rPr>
          <w:rFonts w:cs="Arial Unicode MS"/>
        </w:rPr>
        <w:t>ncentrations of arsenosomethane</w:t>
      </w:r>
      <w:r w:rsidRPr="00C0292D">
        <w:rPr>
          <w:rFonts w:cs="Arial Unicode MS"/>
        </w:rPr>
        <w:t xml:space="preserve"> at </w:t>
      </w:r>
      <w:r w:rsidRPr="00C0292D">
        <w:rPr>
          <w:rFonts w:cs="Arial Unicode MS"/>
        </w:rPr>
        <w:lastRenderedPageBreak/>
        <w:t>120°C (in diphenyl ether)</w:t>
      </w:r>
      <w:r>
        <w:rPr>
          <w:rFonts w:cs="Arial Unicode MS"/>
        </w:rPr>
        <w:t xml:space="preserve"> it is tetrameric</w:t>
      </w:r>
      <w:r w:rsidRPr="00C0292D">
        <w:rPr>
          <w:rFonts w:cs="Arial Unicode MS"/>
        </w:rPr>
        <w:t>. It is interesting to note that the Wazer</w:t>
      </w:r>
      <w:hyperlink w:anchor="_ENREF_4_10" w:tooltip="Marsmann, 1970 #196" w:history="1">
        <w:r w:rsidR="001950DE">
          <w:rPr>
            <w:rFonts w:cs="Arial Unicode MS"/>
          </w:rPr>
          <w:fldChar w:fldCharType="begin"/>
        </w:r>
        <w:r w:rsidR="001950DE">
          <w:rPr>
            <w:rFonts w:cs="Arial Unicode MS"/>
          </w:rPr>
          <w:instrText xml:space="preserve"> ADDIN EN.CITE &lt;EndNote&gt;&lt;Cite&gt;&lt;Author&gt;Marsmann&lt;/Author&gt;&lt;Year&gt;1970&lt;/Year&gt;&lt;RecNum&gt;196&lt;/RecNum&gt;&lt;DisplayText&gt;&lt;style face="superscript"&gt;47&lt;/style&gt;&lt;/DisplayText&gt;&lt;record&gt;&lt;rec-number&gt;196&lt;/rec-number&gt;&lt;foreign-keys&gt;&lt;key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1950DE">
          <w:rPr>
            <w:rFonts w:cs="Arial Unicode MS"/>
          </w:rPr>
          <w:fldChar w:fldCharType="separate"/>
        </w:r>
        <w:r w:rsidR="001950DE" w:rsidRPr="00546BCB">
          <w:rPr>
            <w:rFonts w:cs="Arial Unicode MS"/>
            <w:noProof/>
            <w:vertAlign w:val="superscript"/>
          </w:rPr>
          <w:t>47</w:t>
        </w:r>
        <w:r w:rsidR="001950DE">
          <w:rPr>
            <w:rFonts w:cs="Arial Unicode MS"/>
          </w:rPr>
          <w:fldChar w:fldCharType="end"/>
        </w:r>
      </w:hyperlink>
      <w:r w:rsidRPr="00C0292D">
        <w:rPr>
          <w:rFonts w:cs="Arial Unicode MS"/>
        </w:rPr>
        <w:t xml:space="preserve"> did not observe a hydrolysis with diphenyl ether. </w:t>
      </w:r>
    </w:p>
    <w:p w14:paraId="7CC5A2F3" w14:textId="77777777" w:rsidR="009E22CE" w:rsidRPr="00C0292D" w:rsidRDefault="009E22CE" w:rsidP="009E22CE">
      <w:pPr>
        <w:spacing w:line="360" w:lineRule="auto"/>
        <w:ind w:firstLine="720"/>
        <w:jc w:val="both"/>
        <w:rPr>
          <w:rFonts w:cs="Arial Unicode MS"/>
        </w:rPr>
      </w:pPr>
      <w:r w:rsidRPr="00C0292D">
        <w:rPr>
          <w:rFonts w:cs="Arial Unicode MS"/>
        </w:rPr>
        <w:t xml:space="preserve"> To validate th</w:t>
      </w:r>
      <w:r>
        <w:rPr>
          <w:rFonts w:cs="Arial Unicode MS"/>
        </w:rPr>
        <w:t>e</w:t>
      </w:r>
      <w:r w:rsidRPr="00C0292D">
        <w:rPr>
          <w:rFonts w:cs="Arial Unicode MS"/>
        </w:rPr>
        <w:t xml:space="preserve"> possible</w:t>
      </w:r>
      <w:r>
        <w:rPr>
          <w:rFonts w:cs="Arial Unicode MS"/>
        </w:rPr>
        <w:t xml:space="preserve"> presence</w:t>
      </w:r>
      <w:r w:rsidRPr="00C0292D">
        <w:rPr>
          <w:rFonts w:cs="Arial Unicode MS"/>
        </w:rPr>
        <w:t xml:space="preserve"> of oligomer</w:t>
      </w:r>
      <w:r>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dissolved in 1000 ul of CDCl</w:t>
      </w:r>
      <w:r w:rsidRPr="00C0292D">
        <w:rPr>
          <w:rFonts w:cs="Arial Unicode MS"/>
          <w:vertAlign w:val="subscript"/>
        </w:rPr>
        <w:t>3</w:t>
      </w:r>
      <w:r w:rsidRPr="00C0292D">
        <w:rPr>
          <w:rFonts w:cs="Arial Unicode MS"/>
        </w:rPr>
        <w:t xml:space="preserve">. The sample was initially cooled down to 273.15K and the temperature was slowly brought up in 10° increments. </w:t>
      </w:r>
    </w:p>
    <w:p w14:paraId="450947C7"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6E3D69F1">
          <v:shape id="_x0000_i1040" type="#_x0000_t75" style="width:347.75pt;height:300.25pt" o:ole="">
            <v:imagedata r:id="rId59" o:title=""/>
          </v:shape>
          <o:OLEObject Type="Embed" ProgID="MestReNova.Document.1" ShapeID="_x0000_i1040" DrawAspect="Content" ObjectID="_1477408313" r:id="rId60"/>
        </w:object>
      </w:r>
    </w:p>
    <w:p w14:paraId="10136EBE" w14:textId="77777777" w:rsidR="009E22CE" w:rsidRPr="00C0292D" w:rsidRDefault="009E22CE" w:rsidP="009E22CE">
      <w:pPr>
        <w:pStyle w:val="McGillFigureCaption"/>
        <w:jc w:val="center"/>
        <w:rPr>
          <w:rStyle w:val="McGillBoldMcGillSVisualEmphasis"/>
          <w:rFonts w:cs="Arial Unicode MS"/>
        </w:rPr>
      </w:pPr>
      <w:bookmarkStart w:id="142" w:name="_Toc40366257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23</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(MeAsO</w:t>
      </w:r>
      <w:proofErr w:type="gramStart"/>
      <w:r w:rsidRPr="00C0292D">
        <w:rPr>
          <w:rStyle w:val="McGillBoldMcGillSVisualEmphasis"/>
          <w:rFonts w:cs="Arial Unicode MS"/>
        </w:rPr>
        <w:t>)x</w:t>
      </w:r>
      <w:proofErr w:type="gramEnd"/>
      <w:r w:rsidRPr="00C0292D">
        <w:rPr>
          <w:rStyle w:val="McGillBoldMcGillSVisualEmphasis"/>
          <w:rFonts w:cs="Arial Unicode MS"/>
        </w:rPr>
        <w:t xml:space="preserve"> dissolved in CDCl3, 1) 273.15 K, 2) 283.15, 3)298.15 K, 4)313.15K, 5) 323.15K.</w:t>
      </w:r>
      <w:bookmarkEnd w:id="142"/>
    </w:p>
    <w:p w14:paraId="548C3382" w14:textId="4A9796B9" w:rsidR="009E22CE" w:rsidRDefault="009E22CE" w:rsidP="009E22CE">
      <w:pPr>
        <w:spacing w:line="360" w:lineRule="auto"/>
        <w:ind w:firstLine="720"/>
        <w:jc w:val="both"/>
        <w:rPr>
          <w:rFonts w:cs="Arial Unicode MS"/>
        </w:rPr>
      </w:pPr>
      <w:r w:rsidRPr="00C0292D">
        <w:rPr>
          <w:rFonts w:cs="Arial Unicode MS"/>
        </w:rPr>
        <w:t xml:space="preserve">As the temperature increases, we notice a shoulder peak appearing at 1.48 ppm. We also notice in increase in the intensity of the peaks at 1.57 and 1.59. No </w:t>
      </w:r>
      <w:r w:rsidRPr="00C0292D">
        <w:rPr>
          <w:rFonts w:cs="Arial Unicode MS"/>
        </w:rPr>
        <w:lastRenderedPageBreak/>
        <w:t xml:space="preserve">coalescence of the peaks is observed suggesting that this process is slow on the NMR time scale. The integrals of the peaks stay constant during the heating and the mixture returns to its original composition upon cooling to room temperature. </w:t>
      </w:r>
      <w:r>
        <w:rPr>
          <w:rFonts w:cs="Arial Unicode MS"/>
        </w:rPr>
        <w:t>Clearly under these condition there are no new species or alteration of the concentrations of the solution components.  There remains open questions about different solvents</w:t>
      </w:r>
      <w:r w:rsidR="00E73A90">
        <w:rPr>
          <w:rFonts w:cs="Arial Unicode MS"/>
        </w:rPr>
        <w:t xml:space="preserve">, </w:t>
      </w:r>
      <w:r w:rsidR="00E73A90" w:rsidRPr="00C0292D">
        <w:rPr>
          <w:rFonts w:cs="Arial Unicode MS"/>
        </w:rPr>
        <w:t>in</w:t>
      </w:r>
      <w:r w:rsidRPr="00C0292D">
        <w:rPr>
          <w:rFonts w:cs="Arial Unicode MS"/>
        </w:rPr>
        <w:t xml:space="preserve"> particular the use of different solvents (</w:t>
      </w:r>
      <w:r>
        <w:rPr>
          <w:rFonts w:cs="Arial Unicode MS"/>
        </w:rPr>
        <w:t xml:space="preserve">such as </w:t>
      </w:r>
      <w:r w:rsidRPr="00C0292D">
        <w:rPr>
          <w:rFonts w:cs="Arial Unicode MS"/>
        </w:rPr>
        <w:t>diphenylether, the solvent used by Marsmann et al</w:t>
      </w:r>
      <w:hyperlink w:anchor="_ENREF_4_10" w:tooltip="Marsmann, 1970 #196" w:history="1">
        <w:r w:rsidR="001950DE">
          <w:rPr>
            <w:rFonts w:cs="Arial Unicode MS"/>
          </w:rPr>
          <w:fldChar w:fldCharType="begin"/>
        </w:r>
        <w:r w:rsidR="001950DE">
          <w:rPr>
            <w:rFonts w:cs="Arial Unicode MS"/>
          </w:rPr>
          <w:instrText xml:space="preserve"> ADDIN EN.CITE &lt;EndNote&gt;&lt;Cite&gt;&lt;Author&gt;Marsmann&lt;/Author&gt;&lt;Year&gt;1970&lt;/Year&gt;&lt;RecNum&gt;196&lt;/RecNum&gt;&lt;DisplayText&gt;&lt;style face="superscript"&gt;47&lt;/style&gt;&lt;/DisplayText&gt;&lt;record&gt;&lt;rec-number&gt;196&lt;/rec-number&gt;&lt;foreign-keys&gt;&lt;key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1950DE">
          <w:rPr>
            <w:rFonts w:cs="Arial Unicode MS"/>
          </w:rPr>
          <w:fldChar w:fldCharType="separate"/>
        </w:r>
        <w:r w:rsidR="001950DE" w:rsidRPr="00546BCB">
          <w:rPr>
            <w:rFonts w:cs="Arial Unicode MS"/>
            <w:noProof/>
            <w:vertAlign w:val="superscript"/>
          </w:rPr>
          <w:t>47</w:t>
        </w:r>
        <w:r w:rsidR="001950DE">
          <w:rPr>
            <w:rFonts w:cs="Arial Unicode MS"/>
          </w:rPr>
          <w:fldChar w:fldCharType="end"/>
        </w:r>
      </w:hyperlink>
      <w:r w:rsidRPr="00C0292D">
        <w:rPr>
          <w:rFonts w:cs="Arial Unicode MS"/>
        </w:rPr>
        <w:t>). Concentration variation, especially that of high concentrations of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may confirm the oligiomerization.  In addition it is difficult to heat the solvent to higher temperatures inside the NMR and this experiment could be extended by heating the compounds separately </w:t>
      </w:r>
      <w:r>
        <w:rPr>
          <w:rFonts w:cs="Arial Unicode MS"/>
        </w:rPr>
        <w:t xml:space="preserve">in </w:t>
      </w:r>
      <w:r w:rsidRPr="00C0292D">
        <w:rPr>
          <w:rFonts w:cs="Arial Unicode MS"/>
        </w:rPr>
        <w:t xml:space="preserve">other solvents. The oligomerization might not be a reversible process in which cause this would not cause a coalescence of the peaks in the NMR. </w:t>
      </w:r>
    </w:p>
    <w:p w14:paraId="21A0DCD1" w14:textId="77777777" w:rsidR="009E22CE" w:rsidRPr="00C0292D" w:rsidRDefault="009E22CE" w:rsidP="009E22CE">
      <w:pPr>
        <w:pStyle w:val="McGillBodyText"/>
        <w:ind w:firstLine="720"/>
        <w:jc w:val="both"/>
        <w:rPr>
          <w:rFonts w:cs="Arial Unicode MS"/>
        </w:rPr>
      </w:pPr>
      <w:commentRangeStart w:id="143"/>
      <w:r>
        <w:rPr>
          <w:rStyle w:val="McGillBodyTextChar"/>
          <w:rFonts w:cs="Arial Unicode MS"/>
        </w:rPr>
        <w:t>The</w:t>
      </w:r>
      <w:r w:rsidRPr="00C0292D">
        <w:rPr>
          <w:rStyle w:val="McGillBodyTextChar"/>
          <w:rFonts w:cs="Arial Unicode MS"/>
        </w:rPr>
        <w:t xml:space="preserve"> molecular weight has to be experimentally determined. A calibration curve was made correlated using both the expected ratio of the two compounds based on volume calculations and the ratio based on the integrals of the corresponding peaks in the NMR spectrum.</w:t>
      </w:r>
      <w:r w:rsidRPr="00C0292D">
        <w:rPr>
          <w:rFonts w:cs="Arial Unicode MS"/>
        </w:rPr>
        <w:t xml:space="preserve"> </w:t>
      </w:r>
      <w:commentRangeEnd w:id="143"/>
      <w:r>
        <w:rPr>
          <w:rStyle w:val="CommentReference"/>
          <w:rFonts w:ascii="Calibri" w:eastAsia="宋体" w:hAnsi="Calibri"/>
        </w:rPr>
        <w:commentReference w:id="143"/>
      </w:r>
    </w:p>
    <w:p w14:paraId="3344088E" w14:textId="77777777" w:rsidR="009E22CE" w:rsidRDefault="006E3528" w:rsidP="009E22CE">
      <w:pPr>
        <w:spacing w:line="360" w:lineRule="auto"/>
        <w:ind w:firstLine="720"/>
        <w:jc w:val="both"/>
        <w:rPr>
          <w:rFonts w:cs="Arial Unicode MS"/>
        </w:rPr>
      </w:pPr>
      <w:r w:rsidRPr="009E22CE">
        <w:rPr>
          <w:rFonts w:cs="Arial Unicode MS"/>
          <w:noProof/>
          <w:lang w:val="en-US" w:eastAsia="zh-CN"/>
        </w:rPr>
        <w:lastRenderedPageBreak/>
        <w:drawing>
          <wp:inline distT="0" distB="0" distL="0" distR="0" wp14:anchorId="4516380A" wp14:editId="284B36F5">
            <wp:extent cx="4451230" cy="2648309"/>
            <wp:effectExtent l="0" t="0" r="6985" b="0"/>
            <wp:docPr id="30"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67995D7" w14:textId="2E50A6A2" w:rsidR="00411121" w:rsidRPr="00C0292D" w:rsidRDefault="00411121" w:rsidP="00411121">
      <w:pPr>
        <w:pStyle w:val="McGillFigureCaption"/>
        <w:jc w:val="center"/>
        <w:rPr>
          <w:rFonts w:cs="Arial Unicode MS"/>
        </w:rPr>
      </w:pPr>
      <w:r>
        <w:t xml:space="preserve">Figure </w:t>
      </w:r>
      <w:r>
        <w:fldChar w:fldCharType="begin"/>
      </w:r>
      <w:r>
        <w:instrText xml:space="preserve"> SEQ Figure \* ARABIC </w:instrText>
      </w:r>
      <w:r>
        <w:fldChar w:fldCharType="separate"/>
      </w:r>
      <w:r>
        <w:rPr>
          <w:noProof/>
        </w:rPr>
        <w:t>24</w:t>
      </w:r>
      <w:r>
        <w:fldChar w:fldCharType="end"/>
      </w:r>
      <w:r>
        <w:t>: Calibration chart for (MeAsO</w:t>
      </w:r>
      <w:proofErr w:type="gramStart"/>
      <w:r>
        <w:t>)</w:t>
      </w:r>
      <w:r w:rsidRPr="00411121">
        <w:rPr>
          <w:vertAlign w:val="subscript"/>
        </w:rPr>
        <w:t>x</w:t>
      </w:r>
      <w:proofErr w:type="gramEnd"/>
    </w:p>
    <w:p w14:paraId="54090621" w14:textId="77777777" w:rsidR="009E22CE" w:rsidRPr="00C0292D" w:rsidRDefault="009E22CE" w:rsidP="009E22CE">
      <w:pPr>
        <w:pStyle w:val="McGillBodyText"/>
        <w:ind w:firstLine="720"/>
        <w:jc w:val="both"/>
        <w:rPr>
          <w:rFonts w:cs="Arial Unicode MS"/>
        </w:rPr>
      </w:pPr>
      <w:r w:rsidRPr="00C0292D">
        <w:rPr>
          <w:rFonts w:cs="Arial Unicode MS"/>
        </w:rPr>
        <w:t>The scaling co-efficient of 0.85 indicates we have only 85% of what we would have if we assumed that the molecular weight of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116. This is expected as </w:t>
      </w:r>
      <w:commentRangeStart w:id="144"/>
      <w:r w:rsidRPr="00C0292D">
        <w:rPr>
          <w:rFonts w:cs="Arial Unicode MS"/>
        </w:rPr>
        <w:t>aliphatic isomers of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t>
      </w:r>
      <w:commentRangeEnd w:id="144"/>
      <w:r>
        <w:rPr>
          <w:rStyle w:val="CommentReference"/>
          <w:rFonts w:ascii="Calibri" w:eastAsia="宋体" w:hAnsi="Calibri"/>
        </w:rPr>
        <w:commentReference w:id="144"/>
      </w:r>
      <w:r w:rsidRPr="00C0292D">
        <w:rPr>
          <w:rFonts w:cs="Arial Unicode MS"/>
        </w:rPr>
        <w:t xml:space="preserve">would contain sodium and have a higher MW per unit. </w:t>
      </w:r>
    </w:p>
    <w:p w14:paraId="793CF1F5" w14:textId="77777777" w:rsidR="009E22CE" w:rsidRPr="00C0292D" w:rsidRDefault="009E22CE" w:rsidP="009E22CE">
      <w:pPr>
        <w:spacing w:line="360" w:lineRule="auto"/>
        <w:ind w:firstLine="720"/>
        <w:jc w:val="both"/>
        <w:rPr>
          <w:rFonts w:cs="Arial Unicode MS"/>
        </w:rPr>
      </w:pPr>
    </w:p>
    <w:p w14:paraId="321B3945" w14:textId="77777777" w:rsidR="009E22CE" w:rsidRPr="00C0292D" w:rsidRDefault="009E22CE" w:rsidP="009E22CE">
      <w:pPr>
        <w:pStyle w:val="McGillSecondLevelSubheading"/>
        <w:rPr>
          <w:rFonts w:cs="Arial Unicode MS"/>
        </w:rPr>
      </w:pPr>
      <w:bookmarkStart w:id="145" w:name="_Toc403662366"/>
      <w:r w:rsidRPr="00C0292D">
        <w:rPr>
          <w:rFonts w:cs="Arial Unicode MS"/>
        </w:rPr>
        <w:t xml:space="preserve">3.2.3 Interaction of </w:t>
      </w:r>
      <w:proofErr w:type="gramStart"/>
      <w:r w:rsidRPr="00C0292D">
        <w:rPr>
          <w:rFonts w:cs="Arial Unicode MS"/>
        </w:rPr>
        <w:t>MeAs(</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145"/>
    </w:p>
    <w:p w14:paraId="5970C9E2" w14:textId="77777777" w:rsidR="009E22CE" w:rsidRDefault="009E22CE" w:rsidP="009E22CE">
      <w:pPr>
        <w:spacing w:line="360" w:lineRule="auto"/>
        <w:jc w:val="both"/>
        <w:rPr>
          <w:rFonts w:cs="Arial Unicode MS"/>
        </w:rPr>
      </w:pPr>
      <w:r w:rsidRPr="00C0292D">
        <w:rPr>
          <w:rFonts w:cs="Arial Unicode MS"/>
        </w:rPr>
        <w:tab/>
        <w:t xml:space="preserve">Previously in the project we characterised the interaction of dimethyl arsenicals with cysteine. This provided us with a new and expected insight into the lability and kinetics of the As-S bond. With monomethyl derivatives the situation is more complicated as the arsenic can bind with two cysteines. </w:t>
      </w:r>
    </w:p>
    <w:p w14:paraId="56FDB752" w14:textId="77777777" w:rsidR="009E22CE" w:rsidRDefault="006E3528" w:rsidP="009E22CE">
      <w:pPr>
        <w:spacing w:line="360" w:lineRule="auto"/>
        <w:jc w:val="both"/>
        <w:rPr>
          <w:rFonts w:cs="Arial Unicode MS"/>
          <w:noProof/>
          <w:lang w:val="en-US" w:eastAsia="zh-CN"/>
        </w:rPr>
      </w:pPr>
      <w:r w:rsidRPr="009E22CE">
        <w:rPr>
          <w:rFonts w:cs="Arial Unicode MS"/>
          <w:noProof/>
          <w:lang w:val="en-US" w:eastAsia="zh-CN"/>
        </w:rPr>
        <w:drawing>
          <wp:inline distT="0" distB="0" distL="0" distR="0" wp14:anchorId="7D414D0A" wp14:editId="4D358460">
            <wp:extent cx="5477510" cy="65532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7510" cy="655320"/>
                    </a:xfrm>
                    <a:prstGeom prst="rect">
                      <a:avLst/>
                    </a:prstGeom>
                    <a:noFill/>
                    <a:ln>
                      <a:noFill/>
                    </a:ln>
                  </pic:spPr>
                </pic:pic>
              </a:graphicData>
            </a:graphic>
          </wp:inline>
        </w:drawing>
      </w:r>
    </w:p>
    <w:p w14:paraId="5E6EA4EC" w14:textId="77777777" w:rsidR="009E22CE" w:rsidRPr="00650197" w:rsidRDefault="009E22CE" w:rsidP="009E22CE">
      <w:pPr>
        <w:pStyle w:val="McGillFigureCaption"/>
        <w:jc w:val="center"/>
        <w:rPr>
          <w:rFonts w:cs="Arial Unicode MS"/>
          <w:b/>
        </w:rPr>
      </w:pPr>
      <w:bookmarkStart w:id="146" w:name="_Toc403662578"/>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411121">
        <w:rPr>
          <w:b/>
          <w:noProof/>
        </w:rPr>
        <w:t>25</w:t>
      </w:r>
      <w:r w:rsidRPr="00650197">
        <w:rPr>
          <w:b/>
        </w:rPr>
        <w:fldChar w:fldCharType="end"/>
      </w:r>
      <w:r w:rsidRPr="00650197">
        <w:rPr>
          <w:b/>
        </w:rPr>
        <w:t>: Interaction of Cysteine with DMA in aqueous solution</w:t>
      </w:r>
      <w:bookmarkEnd w:id="146"/>
    </w:p>
    <w:p w14:paraId="55B9CD4C" w14:textId="77777777" w:rsidR="009E22CE" w:rsidRPr="00C0292D" w:rsidRDefault="009E22CE" w:rsidP="009E22CE">
      <w:pPr>
        <w:spacing w:line="360" w:lineRule="auto"/>
        <w:jc w:val="both"/>
        <w:rPr>
          <w:rFonts w:cs="Arial Unicode MS"/>
        </w:rPr>
      </w:pPr>
      <w:r w:rsidRPr="00C0292D">
        <w:rPr>
          <w:rFonts w:cs="Arial Unicode MS"/>
          <w:i/>
        </w:rPr>
        <w:lastRenderedPageBreak/>
        <w:t>Preparation of Monomethyl arsenious acid solution</w:t>
      </w:r>
      <w:r w:rsidRPr="00C0292D">
        <w:rPr>
          <w:rFonts w:cs="Arial Unicode MS"/>
        </w:rPr>
        <w:t>. A solution of (MeAsO)</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O (buffered with 10% deuterated sodium phosphate). A 231 mM solution of cysteine was prepared by dissolving 0.0277g of cysteine in 2000 ul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placed in a NMR tube. The Cysteine solution was titrated into the NMR tube at 100ul aliquots followed by 30 sec of mixing.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 xml:space="preserve">O) δ 4.06 (dd, </w:t>
      </w:r>
      <w:r w:rsidRPr="00C0292D">
        <w:rPr>
          <w:rFonts w:cs="Arial Unicode MS"/>
          <w:i/>
          <w:iCs/>
        </w:rPr>
        <w:t>J</w:t>
      </w:r>
      <w:r w:rsidRPr="00C0292D">
        <w:rPr>
          <w:rFonts w:cs="Arial Unicode MS"/>
        </w:rPr>
        <w:t xml:space="preserve"> = 11.1, 5.1 Hz, 10H), 3.54 – 3.24 (m, 21H), 1.76 (s, 13H), 1.63 (s, 4H), 1.36 (s, 16H).</w:t>
      </w:r>
    </w:p>
    <w:p w14:paraId="5405B519" w14:textId="77777777" w:rsidR="009E22CE" w:rsidRPr="00C0292D" w:rsidRDefault="009E22CE" w:rsidP="009E22CE">
      <w:pPr>
        <w:spacing w:line="360" w:lineRule="auto"/>
        <w:jc w:val="both"/>
        <w:rPr>
          <w:rFonts w:cs="Arial Unicode MS"/>
          <w:sz w:val="17"/>
          <w:szCs w:val="17"/>
        </w:rPr>
      </w:pPr>
    </w:p>
    <w:p w14:paraId="7A016DC6" w14:textId="77777777" w:rsidR="009E22CE" w:rsidRPr="00C0292D" w:rsidRDefault="009E22CE" w:rsidP="009E22CE">
      <w:pPr>
        <w:spacing w:line="360" w:lineRule="auto"/>
        <w:jc w:val="both"/>
        <w:rPr>
          <w:rFonts w:cs="Arial Unicode MS"/>
        </w:rPr>
      </w:pPr>
      <w:r w:rsidRPr="00C0292D">
        <w:rPr>
          <w:rFonts w:cs="Arial Unicode MS"/>
        </w:rPr>
        <w:t>The peaks corresponds to the following species, 1.76 ppm peak corresponds to MeAs(Cys)</w:t>
      </w:r>
      <w:r w:rsidRPr="00C0292D">
        <w:rPr>
          <w:rFonts w:cs="Arial Unicode MS"/>
          <w:vertAlign w:val="subscript"/>
        </w:rPr>
        <w:t>2</w:t>
      </w:r>
      <w:r w:rsidRPr="00C0292D">
        <w:rPr>
          <w:rFonts w:cs="Arial Unicode MS"/>
        </w:rPr>
        <w:t xml:space="preserve"> , 1.64 ppm peak to MeAs(OH)(Cys) and  1.358 ppm peak to MeAs(OH)</w:t>
      </w:r>
      <w:r w:rsidRPr="00C0292D">
        <w:rPr>
          <w:rFonts w:cs="Arial Unicode MS"/>
          <w:vertAlign w:val="subscript"/>
        </w:rPr>
        <w:t>2</w:t>
      </w:r>
      <w:r w:rsidRPr="00C0292D">
        <w:rPr>
          <w:rFonts w:cs="Arial Unicode MS"/>
        </w:rPr>
        <w:t>.</w:t>
      </w:r>
    </w:p>
    <w:p w14:paraId="23DD4223" w14:textId="77777777" w:rsidR="009E22CE" w:rsidRPr="00C0292D" w:rsidRDefault="00546BCB" w:rsidP="009E22CE">
      <w:pPr>
        <w:pStyle w:val="McGillBodyText"/>
        <w:jc w:val="both"/>
        <w:rPr>
          <w:rFonts w:cs="Arial Unicode MS"/>
        </w:rPr>
      </w:pPr>
      <w:r>
        <w:rPr>
          <w:rFonts w:cs="Arial Unicode MS"/>
          <w:noProof/>
        </w:rPr>
        <w:object w:dxaOrig="0" w:dyaOrig="0" w14:anchorId="1924331D">
          <v:shape id="_x0000_s1026" type="#_x0000_t75" style="position:absolute;left:0;text-align:left;margin-left:0;margin-top:32.6pt;width:439.15pt;height:52.05pt;z-index:251659264;mso-position-horizontal-relative:text;mso-position-vertical-relative:text">
            <v:imagedata r:id="rId63" o:title=""/>
            <w10:wrap type="square" side="right"/>
          </v:shape>
          <o:OLEObject Type="Embed" ProgID="ChemDraw.Document.6.0" ShapeID="_x0000_s1026" DrawAspect="Content" ObjectID="_1477408315" r:id="rId64"/>
        </w:object>
      </w:r>
      <w:r w:rsidR="009E22CE">
        <w:rPr>
          <w:rFonts w:cs="Arial Unicode MS"/>
        </w:rPr>
        <w:t xml:space="preserve">It is expected that this </w:t>
      </w:r>
      <w:r w:rsidR="009E22CE" w:rsidRPr="00C0292D">
        <w:rPr>
          <w:rFonts w:cs="Arial Unicode MS"/>
        </w:rPr>
        <w:t>system undergoes the following equilibrium:</w:t>
      </w:r>
    </w:p>
    <w:p w14:paraId="7A3F0045" w14:textId="6B6EB94E" w:rsidR="009E22CE" w:rsidRPr="003B303D" w:rsidRDefault="003B303D" w:rsidP="003B303D">
      <w:pPr>
        <w:pStyle w:val="McGillFigureCaption"/>
        <w:jc w:val="center"/>
        <w:rPr>
          <w:rFonts w:cs="Arial Unicode MS"/>
          <w:b/>
        </w:rPr>
      </w:pPr>
      <w:r w:rsidRPr="003B303D">
        <w:rPr>
          <w:b/>
        </w:rPr>
        <w:t xml:space="preserve">Figure </w:t>
      </w:r>
      <w:r w:rsidRPr="003B303D">
        <w:rPr>
          <w:b/>
        </w:rPr>
        <w:fldChar w:fldCharType="begin"/>
      </w:r>
      <w:r w:rsidRPr="003B303D">
        <w:rPr>
          <w:b/>
        </w:rPr>
        <w:instrText xml:space="preserve"> SEQ Figure \* ARABIC </w:instrText>
      </w:r>
      <w:r w:rsidRPr="003B303D">
        <w:rPr>
          <w:b/>
        </w:rPr>
        <w:fldChar w:fldCharType="separate"/>
      </w:r>
      <w:r w:rsidR="00411121">
        <w:rPr>
          <w:b/>
          <w:noProof/>
        </w:rPr>
        <w:t>26</w:t>
      </w:r>
      <w:r w:rsidRPr="003B303D">
        <w:rPr>
          <w:b/>
        </w:rPr>
        <w:fldChar w:fldCharType="end"/>
      </w:r>
      <w:r w:rsidRPr="003B303D">
        <w:rPr>
          <w:b/>
        </w:rPr>
        <w:t xml:space="preserve">:  Expected equilibrium of </w:t>
      </w:r>
      <w:proofErr w:type="gramStart"/>
      <w:r w:rsidRPr="003B303D">
        <w:rPr>
          <w:b/>
        </w:rPr>
        <w:t>MeAs(</w:t>
      </w:r>
      <w:proofErr w:type="gramEnd"/>
      <w:r w:rsidRPr="003B303D">
        <w:rPr>
          <w:b/>
        </w:rPr>
        <w:t>OH)</w:t>
      </w:r>
      <w:r w:rsidRPr="003B303D">
        <w:rPr>
          <w:b/>
          <w:vertAlign w:val="subscript"/>
        </w:rPr>
        <w:t>2</w:t>
      </w:r>
      <w:r w:rsidRPr="003B303D">
        <w:rPr>
          <w:b/>
        </w:rPr>
        <w:t xml:space="preserve"> with Cysteine.</w:t>
      </w:r>
    </w:p>
    <w:p w14:paraId="5DFA42D0" w14:textId="77777777" w:rsidR="009E22CE" w:rsidRPr="00C0292D" w:rsidRDefault="009E22CE" w:rsidP="009E22CE">
      <w:pPr>
        <w:pStyle w:val="McGillBodyText"/>
        <w:jc w:val="both"/>
        <w:rPr>
          <w:rFonts w:cs="Arial Unicode MS"/>
        </w:rPr>
      </w:pP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w:t>
      </w:r>
    </w:p>
    <w:p w14:paraId="64E20731" w14:textId="77777777" w:rsidR="009E22CE" w:rsidRPr="00C0292D" w:rsidRDefault="009E22CE" w:rsidP="009E22CE">
      <w:pPr>
        <w:pStyle w:val="McGillBodyText"/>
        <w:jc w:val="both"/>
        <w:rPr>
          <w:rFonts w:cs="Arial Unicode MS"/>
        </w:rPr>
      </w:pPr>
      <w:r w:rsidRPr="00C0292D">
        <w:rPr>
          <w:rFonts w:cs="Arial Unicode MS"/>
        </w:rPr>
        <w:t xml:space="preserve">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4E3AD6A4" w14:textId="77777777" w:rsidR="009E22CE" w:rsidRDefault="006E3528" w:rsidP="009E22CE">
      <w:pPr>
        <w:spacing w:line="360" w:lineRule="auto"/>
        <w:jc w:val="both"/>
        <w:rPr>
          <w:rFonts w:cs="Arial Unicode MS"/>
          <w:noProof/>
        </w:rPr>
      </w:pPr>
      <w:r w:rsidRPr="009E22CE">
        <w:rPr>
          <w:rFonts w:cs="Arial Unicode MS"/>
          <w:noProof/>
          <w:lang w:val="en-US" w:eastAsia="zh-CN"/>
        </w:rPr>
        <w:lastRenderedPageBreak/>
        <w:drawing>
          <wp:inline distT="0" distB="0" distL="0" distR="0" wp14:anchorId="1CC9AA04" wp14:editId="2F64A15A">
            <wp:extent cx="5325709" cy="3820160"/>
            <wp:effectExtent l="0" t="0" r="8890" b="8890"/>
            <wp:docPr id="3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42492460" w14:textId="77777777" w:rsidR="009E22CE" w:rsidRDefault="009E22CE" w:rsidP="009E22CE">
      <w:pPr>
        <w:pStyle w:val="McGillFigureCaption"/>
        <w:jc w:val="center"/>
        <w:rPr>
          <w:rFonts w:cs="Arial Unicode MS"/>
          <w:b/>
        </w:rPr>
      </w:pPr>
      <w:bookmarkStart w:id="147" w:name="_Toc40366257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411121">
        <w:rPr>
          <w:rFonts w:cs="Arial Unicode MS"/>
          <w:b/>
          <w:noProof/>
        </w:rPr>
        <w:t>27</w:t>
      </w:r>
      <w:r w:rsidRPr="00C0292D">
        <w:rPr>
          <w:rFonts w:cs="Arial Unicode MS"/>
          <w:b/>
        </w:rPr>
        <w:fldChar w:fldCharType="end"/>
      </w:r>
      <w:r w:rsidRPr="00C0292D">
        <w:rPr>
          <w:rFonts w:cs="Arial Unicode MS"/>
          <w:b/>
        </w:rPr>
        <w:t>: NMR titration of Cysteine against MeAsOH in D</w:t>
      </w:r>
      <w:r w:rsidRPr="00C0292D">
        <w:rPr>
          <w:rFonts w:cs="Arial Unicode MS"/>
          <w:b/>
          <w:vertAlign w:val="subscript"/>
        </w:rPr>
        <w:t>2</w:t>
      </w:r>
      <w:r w:rsidRPr="00C0292D">
        <w:rPr>
          <w:rFonts w:cs="Arial Unicode MS"/>
          <w:b/>
        </w:rPr>
        <w:t>O</w:t>
      </w:r>
      <w:bookmarkEnd w:id="147"/>
    </w:p>
    <w:p w14:paraId="43092847" w14:textId="707A6B7A" w:rsidR="007B757B" w:rsidRPr="007B757B" w:rsidRDefault="007B757B" w:rsidP="007B757B">
      <w:pPr>
        <w:pStyle w:val="McGillBodyText"/>
      </w:pPr>
      <w:r>
        <w:tab/>
        <w:t>[Insert Summary Here]</w:t>
      </w:r>
    </w:p>
    <w:p w14:paraId="0B0545B4" w14:textId="77777777" w:rsidR="009E22CE" w:rsidRPr="00C0292D" w:rsidRDefault="009E22CE" w:rsidP="009E22CE">
      <w:pPr>
        <w:pStyle w:val="McGillSecondLevelSubheading"/>
        <w:rPr>
          <w:rFonts w:cs="Arial Unicode MS"/>
        </w:rPr>
      </w:pPr>
      <w:bookmarkStart w:id="148" w:name="_Toc403662367"/>
      <w:r w:rsidRPr="00C0292D">
        <w:rPr>
          <w:rFonts w:cs="Arial Unicode MS"/>
        </w:rPr>
        <w:t>3.2.4 Temperature sensitivity of the methyl peak</w:t>
      </w:r>
      <w:bookmarkEnd w:id="148"/>
      <w:r w:rsidRPr="00C0292D">
        <w:rPr>
          <w:rFonts w:cs="Arial Unicode MS"/>
        </w:rPr>
        <w:t xml:space="preserve"> </w:t>
      </w:r>
    </w:p>
    <w:p w14:paraId="644FC129" w14:textId="77777777" w:rsidR="009E22CE" w:rsidRPr="00C0292D" w:rsidRDefault="009E22CE" w:rsidP="009E22CE">
      <w:pPr>
        <w:spacing w:line="360" w:lineRule="auto"/>
        <w:jc w:val="both"/>
        <w:rPr>
          <w:rFonts w:cs="Arial Unicode MS"/>
        </w:rPr>
      </w:pPr>
      <w:r w:rsidRPr="00C0292D">
        <w:rPr>
          <w:rFonts w:cs="Arial Unicode MS"/>
        </w:rPr>
        <w:tab/>
        <w:t xml:space="preserve">As arsenic has a lone pair, the arsenic the species </w:t>
      </w:r>
      <w:proofErr w:type="gramStart"/>
      <w:r w:rsidRPr="00C0292D">
        <w:rPr>
          <w:rFonts w:cs="Arial Unicode MS"/>
        </w:rPr>
        <w:t>MeAs(</w:t>
      </w:r>
      <w:proofErr w:type="gramEnd"/>
      <w:r w:rsidRPr="00C0292D">
        <w:rPr>
          <w:rFonts w:cs="Arial Unicode MS"/>
        </w:rPr>
        <w:t xml:space="preserve">OH)(Cys) is chiral and forms an overall diastereomer with the chiral α Carbon in the cysteine. This should result in the presence of two peaks for this species as opposed to the singlet that we observe. This suggests there might be dynamic exchanges interactions occurring that is causing the signal to average out. In addition, if the cysteines are labile like in the </w:t>
      </w:r>
      <w:r w:rsidR="00D835D1">
        <w:rPr>
          <w:rFonts w:cs="Arial Unicode MS"/>
        </w:rPr>
        <w:t>DMCYS</w:t>
      </w:r>
      <w:r w:rsidRPr="00C0292D">
        <w:rPr>
          <w:rFonts w:cs="Arial Unicode MS"/>
        </w:rPr>
        <w:t xml:space="preserve"> case, we might also observe the coalescence of all the methyl peaks</w:t>
      </w:r>
      <w:commentRangeStart w:id="149"/>
      <w:r w:rsidRPr="00C0292D">
        <w:rPr>
          <w:rFonts w:cs="Arial Unicode MS"/>
        </w:rPr>
        <w:t>.</w:t>
      </w:r>
      <w:r>
        <w:rPr>
          <w:rFonts w:cs="Arial Unicode MS"/>
        </w:rPr>
        <w:t xml:space="preserve">  </w:t>
      </w:r>
      <w:commentRangeEnd w:id="149"/>
      <w:r>
        <w:rPr>
          <w:rStyle w:val="CommentReference"/>
          <w:rFonts w:ascii="Calibri" w:eastAsia="宋体" w:hAnsi="Calibri"/>
        </w:rPr>
        <w:commentReference w:id="149"/>
      </w:r>
    </w:p>
    <w:p w14:paraId="62B239A1" w14:textId="77777777" w:rsidR="009E22CE" w:rsidRPr="00C0292D" w:rsidRDefault="009E22CE" w:rsidP="009E22CE">
      <w:pPr>
        <w:spacing w:line="360" w:lineRule="auto"/>
        <w:jc w:val="both"/>
        <w:rPr>
          <w:rFonts w:cs="Arial Unicode MS"/>
        </w:rPr>
      </w:pPr>
      <w:r w:rsidRPr="00C0292D">
        <w:rPr>
          <w:rFonts w:cs="Arial Unicode MS"/>
        </w:rPr>
        <w:lastRenderedPageBreak/>
        <w:t>A preliminary NMR experiment was done with a system with 65 mM of (MeAsO</w:t>
      </w:r>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6A59B95E" w14:textId="428EC659" w:rsidR="009E22CE" w:rsidRDefault="009E22CE" w:rsidP="003B303D">
      <w:pPr>
        <w:spacing w:line="360" w:lineRule="auto"/>
        <w:jc w:val="center"/>
        <w:rPr>
          <w:rFonts w:cs="Arial Unicode MS"/>
        </w:rPr>
      </w:pPr>
      <w:r w:rsidRPr="00C0292D">
        <w:rPr>
          <w:rFonts w:cs="Arial Unicode MS"/>
        </w:rPr>
        <w:object w:dxaOrig="15300" w:dyaOrig="11731" w14:anchorId="3E502DAA">
          <v:shape id="_x0000_i1041" type="#_x0000_t75" style="width:334.85pt;height:258.1pt" o:ole="">
            <v:imagedata r:id="rId66" o:title=""/>
          </v:shape>
          <o:OLEObject Type="Embed" ProgID="MestReNova.Document.1" ShapeID="_x0000_i1041" DrawAspect="Content" ObjectID="_1477408314" r:id="rId67"/>
        </w:object>
      </w:r>
    </w:p>
    <w:p w14:paraId="11C7C9AB" w14:textId="6662D919" w:rsidR="003B303D" w:rsidRPr="007B757B" w:rsidRDefault="003B303D" w:rsidP="003B303D">
      <w:pPr>
        <w:pStyle w:val="McGillFigureCaption"/>
        <w:jc w:val="center"/>
        <w:rPr>
          <w:rFonts w:cs="Arial Unicode MS"/>
          <w:b/>
          <w:lang w:val="en-US"/>
        </w:rPr>
      </w:pPr>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411121" w:rsidRPr="007B757B">
        <w:rPr>
          <w:b/>
          <w:noProof/>
        </w:rPr>
        <w:t>28</w:t>
      </w:r>
      <w:r w:rsidRPr="007B757B">
        <w:rPr>
          <w:b/>
        </w:rPr>
        <w:fldChar w:fldCharType="end"/>
      </w:r>
      <w:r w:rsidRPr="007B757B">
        <w:rPr>
          <w:b/>
        </w:rPr>
        <w:t>: NMR of (MeAsO</w:t>
      </w:r>
      <w:proofErr w:type="gramStart"/>
      <w:r w:rsidRPr="007B757B">
        <w:rPr>
          <w:b/>
        </w:rPr>
        <w:t>)</w:t>
      </w:r>
      <w:r w:rsidRPr="007B757B">
        <w:rPr>
          <w:b/>
          <w:vertAlign w:val="subscript"/>
        </w:rPr>
        <w:t>x</w:t>
      </w:r>
      <w:proofErr w:type="gramEnd"/>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r w:rsidRPr="007B757B">
        <w:rPr>
          <w:b/>
        </w:rPr>
        <w:t xml:space="preserve"> </w:t>
      </w:r>
    </w:p>
    <w:p w14:paraId="0F2929DC" w14:textId="77777777" w:rsidR="009E22CE" w:rsidRPr="00ED34A9" w:rsidRDefault="009E22CE" w:rsidP="009E22CE">
      <w:pPr>
        <w:spacing w:line="360" w:lineRule="auto"/>
        <w:ind w:firstLine="720"/>
        <w:jc w:val="both"/>
        <w:rPr>
          <w:rFonts w:cs="Arial Unicode MS"/>
        </w:rPr>
      </w:pPr>
      <w:r w:rsidRPr="00ED34A9">
        <w:rPr>
          <w:rFonts w:cs="Arial Unicode MS"/>
        </w:rPr>
        <w:t xml:space="preserve">The results indicate that there is minimal change to the peaks of the arsenic bound methyls and the coalescence of these peaks was not observed. </w:t>
      </w:r>
    </w:p>
    <w:p w14:paraId="3937A72D" w14:textId="77777777" w:rsidR="009E22CE" w:rsidRPr="00C0292D" w:rsidRDefault="009E22CE" w:rsidP="009E22CE">
      <w:pPr>
        <w:pStyle w:val="McGillFirstLevelSubheading"/>
        <w:rPr>
          <w:rFonts w:cs="Arial Unicode MS"/>
        </w:rPr>
      </w:pPr>
      <w:bookmarkStart w:id="150" w:name="_Toc403662368"/>
      <w:r w:rsidRPr="00C0292D">
        <w:rPr>
          <w:rFonts w:cs="Arial Unicode MS"/>
        </w:rPr>
        <w:t>3.3 Summary</w:t>
      </w:r>
      <w:bookmarkEnd w:id="150"/>
    </w:p>
    <w:p w14:paraId="2715436A" w14:textId="7E5E2DE8" w:rsidR="009E22CE" w:rsidRPr="00C0292D" w:rsidRDefault="009E22CE" w:rsidP="009E22CE">
      <w:pPr>
        <w:pStyle w:val="McGillBodyText"/>
        <w:ind w:firstLine="720"/>
        <w:jc w:val="both"/>
        <w:rPr>
          <w:rFonts w:cs="Arial Unicode MS"/>
        </w:rPr>
      </w:pPr>
      <w:r>
        <w:rPr>
          <w:rFonts w:cs="Arial Unicode MS"/>
        </w:rPr>
        <w:t>It has been demonstrated that</w:t>
      </w:r>
      <w:r w:rsidRPr="00C0292D">
        <w:rPr>
          <w:rFonts w:cs="Arial Unicode MS"/>
        </w:rPr>
        <w:t xml:space="preserve"> methylarsenic and dimethylarsenic undergo facile could be exchange between different thiol adducts such as cysteine and glutathione. In the case of dimethylarsenic cysteine, the methyl exchange could be studied using DNMR – elucidating the entropy and enthalpy of the interaction. In addition to transfer between the thiols of cysteines, we also saw dimethylarsenic transfer between cysteine and glutathione groups. Whilst it was not possible to </w:t>
      </w:r>
      <w:r w:rsidRPr="00C0292D">
        <w:rPr>
          <w:rFonts w:cs="Arial Unicode MS"/>
        </w:rPr>
        <w:lastRenderedPageBreak/>
        <w:t xml:space="preserve">directly model this interaction, it was qualitatively shown that arsenic </w:t>
      </w:r>
      <w:r>
        <w:rPr>
          <w:rFonts w:cs="Arial Unicode MS"/>
        </w:rPr>
        <w:t>readily transfer</w:t>
      </w:r>
      <w:r w:rsidRPr="00C0292D">
        <w:rPr>
          <w:rFonts w:cs="Arial Unicode MS"/>
        </w:rPr>
        <w:t xml:space="preserve"> between various thiols. In addition it was shown that monomethyl arsenic species also have bond lability by titrating cysteine to a solution of </w:t>
      </w:r>
      <w:r w:rsidR="00411121" w:rsidRPr="00411121">
        <w:rPr>
          <w:rFonts w:cs="Arial Unicode MS"/>
          <w:b/>
        </w:rPr>
        <w:t>MMA</w:t>
      </w:r>
      <w:r w:rsidRPr="00C0292D">
        <w:rPr>
          <w:rFonts w:cs="Arial Unicode MS"/>
        </w:rPr>
        <w:t xml:space="preserve">. I have identified the formation of both </w:t>
      </w:r>
      <w:proofErr w:type="gramStart"/>
      <w:r w:rsidRPr="00C0292D">
        <w:rPr>
          <w:rFonts w:cs="Arial Unicode MS"/>
        </w:rPr>
        <w:t>MeAs(</w:t>
      </w:r>
      <w:proofErr w:type="gramEnd"/>
      <w:r w:rsidRPr="00C0292D">
        <w:rPr>
          <w:rFonts w:cs="Arial Unicode MS"/>
        </w:rPr>
        <w:t>Cys)(OH) and MeAs(Cys)</w:t>
      </w:r>
      <w:r w:rsidRPr="00C0292D">
        <w:rPr>
          <w:rFonts w:cs="Arial Unicode MS"/>
          <w:vertAlign w:val="subscript"/>
        </w:rPr>
        <w:t>2</w:t>
      </w:r>
      <w:r w:rsidRPr="00C0292D">
        <w:rPr>
          <w:rFonts w:cs="Arial Unicode MS"/>
        </w:rPr>
        <w:t xml:space="preserve">, and these concentrations would change depending on the amount of cysteine added. Unfortunately it was not possible to explore the kinetics of these species using the DNMR as line shapes did not change with temperature. Further kinetic studies of these systems could be done using stopped flow techniques. </w:t>
      </w:r>
    </w:p>
    <w:p w14:paraId="75C7F9B8" w14:textId="769FB692"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1950DE">
          <w:rPr>
            <w:rFonts w:cs="Arial Unicode MS"/>
          </w:rPr>
          <w:fldChar w:fldCharType="begin"/>
        </w:r>
        <w:r w:rsidR="001950DE">
          <w:rPr>
            <w:rFonts w:cs="Arial Unicode MS"/>
          </w:rPr>
          <w:instrText xml:space="preserve"> ADDIN EN.CITE &lt;EndNote&gt;&lt;Cite&gt;&lt;Author&gt;Zhou&lt;/Author&gt;&lt;Year&gt;2003&lt;/Year&gt;&lt;RecNum&gt;33&lt;/RecNum&gt;&lt;DisplayText&gt;&lt;style face="superscript"&gt;48&lt;/style&gt;&lt;/DisplayText&gt;&lt;record&gt;&lt;rec-number&gt;33&lt;/rec-number&gt;&lt;foreign-keys&gt;&lt;key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1950DE">
          <w:rPr>
            <w:rFonts w:cs="Arial Unicode MS"/>
          </w:rPr>
          <w:fldChar w:fldCharType="separate"/>
        </w:r>
        <w:r w:rsidR="001950DE" w:rsidRPr="001950DE">
          <w:rPr>
            <w:rFonts w:cs="Arial Unicode MS"/>
            <w:noProof/>
            <w:vertAlign w:val="superscript"/>
          </w:rPr>
          <w:t>48</w:t>
        </w:r>
        <w:r w:rsidR="001950DE">
          <w:rPr>
            <w:rFonts w:cs="Arial Unicode MS"/>
          </w:rPr>
          <w:fldChar w:fldCharType="end"/>
        </w:r>
      </w:hyperlink>
      <w:r w:rsidRPr="00C0292D">
        <w:rPr>
          <w:rFonts w:cs="Arial Unicode MS"/>
        </w:rPr>
        <w:t>.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viscinal cysteines of large proteins, disrupting its function.  Understanding this interaction is key to understanding the mechanism of arsenic based drugs such as ATO and Darinaparsin</w:t>
      </w:r>
      <w:hyperlink w:anchor="_ENREF_4_2" w:tooltip="Mann, 2009 #5" w:history="1">
        <w:r w:rsidR="001950DE">
          <w:rPr>
            <w:rFonts w:cs="Arial Unicode MS"/>
          </w:rPr>
          <w:fldChar w:fldCharType="begin"/>
        </w:r>
        <w:r w:rsidR="001950DE">
          <w:rPr>
            <w:rFonts w:cs="Arial Unicode MS"/>
          </w:rPr>
          <w:instrText xml:space="preserve"> ADDIN EN.CITE &lt;EndNote&gt;&lt;Cite&gt;&lt;Author&gt;Mann&lt;/Author&gt;&lt;Year&gt;2009&lt;/Year&gt;&lt;RecNum&gt;5&lt;/RecNum&gt;&lt;DisplayText&gt;&lt;style face="superscript"&gt;33&lt;/style&gt;&lt;/DisplayText&gt;&lt;record&gt;&lt;rec-number&gt;5&lt;/rec-number&gt;&lt;foreign-keys&gt;&lt;key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1950DE">
          <w:rPr>
            <w:rFonts w:cs="Arial Unicode MS"/>
          </w:rPr>
          <w:fldChar w:fldCharType="separate"/>
        </w:r>
        <w:r w:rsidR="001950DE" w:rsidRPr="001950DE">
          <w:rPr>
            <w:rFonts w:cs="Arial Unicode MS"/>
            <w:noProof/>
            <w:vertAlign w:val="superscript"/>
          </w:rPr>
          <w:t>33</w:t>
        </w:r>
        <w:r w:rsidR="001950DE">
          <w:rPr>
            <w:rFonts w:cs="Arial Unicode MS"/>
          </w:rPr>
          <w:fldChar w:fldCharType="end"/>
        </w:r>
      </w:hyperlink>
      <w:r w:rsidRPr="00C0292D">
        <w:rPr>
          <w:rFonts w:cs="Arial Unicode MS"/>
        </w:rPr>
        <w:t xml:space="preserve">. </w:t>
      </w:r>
    </w:p>
    <w:p w14:paraId="13C3FB3D" w14:textId="77777777" w:rsidR="003D1D29" w:rsidRPr="00C0292D" w:rsidRDefault="003D1D29" w:rsidP="009E22CE">
      <w:pPr>
        <w:pStyle w:val="McGillBodyText"/>
        <w:ind w:firstLine="720"/>
        <w:jc w:val="both"/>
        <w:rPr>
          <w:rFonts w:cs="Arial Unicode MS"/>
        </w:rPr>
      </w:pPr>
    </w:p>
    <w:p w14:paraId="6089FC25" w14:textId="77777777" w:rsidR="009E22CE" w:rsidRPr="00C0292D" w:rsidRDefault="009E22CE" w:rsidP="003D1D29">
      <w:pPr>
        <w:pStyle w:val="McGillFirstLevelSubheading"/>
        <w:rPr>
          <w:rFonts w:cs="Arial Unicode MS"/>
        </w:rPr>
      </w:pPr>
      <w:bookmarkStart w:id="151" w:name="_Toc403662369"/>
      <w:r w:rsidRPr="00C0292D">
        <w:rPr>
          <w:rFonts w:cs="Arial Unicode MS"/>
        </w:rPr>
        <w:t>3.4 References</w:t>
      </w:r>
      <w:bookmarkEnd w:id="151"/>
    </w:p>
    <w:p w14:paraId="1CD5A5FA" w14:textId="77777777" w:rsidR="001950DE" w:rsidRPr="001950DE" w:rsidRDefault="009E22CE" w:rsidP="001950DE">
      <w:pPr>
        <w:pStyle w:val="EndNoteBibliography"/>
      </w:pPr>
      <w:r w:rsidRPr="00C0292D">
        <w:fldChar w:fldCharType="begin"/>
      </w:r>
      <w:r w:rsidRPr="00C0292D">
        <w:instrText xml:space="preserve"> ADDIN EN.SECTION.REFLIST </w:instrText>
      </w:r>
      <w:r w:rsidRPr="00C0292D">
        <w:fldChar w:fldCharType="separate"/>
      </w:r>
      <w:bookmarkStart w:id="152" w:name="_ENREF_4_1"/>
      <w:r w:rsidR="001950DE" w:rsidRPr="001950DE">
        <w:t>15.</w:t>
      </w:r>
      <w:r w:rsidR="001950DE" w:rsidRPr="001950DE">
        <w:tab/>
        <w:t xml:space="preserve">Cullen, W.; McBride, B.; Reglinski, J., The reaction of methylarsenicals with thiols: some biological implications. </w:t>
      </w:r>
      <w:r w:rsidR="001950DE" w:rsidRPr="001950DE">
        <w:rPr>
          <w:i/>
        </w:rPr>
        <w:t xml:space="preserve">J. Inorg. Biochem. </w:t>
      </w:r>
      <w:r w:rsidR="001950DE" w:rsidRPr="001950DE">
        <w:rPr>
          <w:b/>
        </w:rPr>
        <w:t>1984,</w:t>
      </w:r>
      <w:r w:rsidR="001950DE" w:rsidRPr="001950DE">
        <w:t xml:space="preserve"> </w:t>
      </w:r>
      <w:r w:rsidR="001950DE" w:rsidRPr="001950DE">
        <w:rPr>
          <w:i/>
        </w:rPr>
        <w:t>21</w:t>
      </w:r>
      <w:r w:rsidR="001950DE" w:rsidRPr="001950DE">
        <w:t>, 179-193.</w:t>
      </w:r>
      <w:bookmarkEnd w:id="152"/>
    </w:p>
    <w:p w14:paraId="380EF819" w14:textId="77777777" w:rsidR="001950DE" w:rsidRPr="001950DE" w:rsidRDefault="001950DE" w:rsidP="001950DE">
      <w:pPr>
        <w:pStyle w:val="EndNoteBibliography"/>
      </w:pPr>
      <w:bookmarkStart w:id="153" w:name="_ENREF_4_2"/>
      <w:r w:rsidRPr="001950DE">
        <w:lastRenderedPageBreak/>
        <w:t>33.</w:t>
      </w:r>
      <w:r w:rsidRPr="001950DE">
        <w:tab/>
        <w:t xml:space="preserve">Mann, K. K.; Wallner, B.; Lossos, I. S.; Miller, W. H., Darinaparsin: a novel organic arsenical with promising anticancer activity. </w:t>
      </w:r>
      <w:r w:rsidRPr="001950DE">
        <w:rPr>
          <w:i/>
        </w:rPr>
        <w:t xml:space="preserve">Expert opinion on investigational drugs </w:t>
      </w:r>
      <w:r w:rsidRPr="001950DE">
        <w:rPr>
          <w:b/>
        </w:rPr>
        <w:t>2009,</w:t>
      </w:r>
      <w:r w:rsidRPr="001950DE">
        <w:t xml:space="preserve"> </w:t>
      </w:r>
      <w:r w:rsidRPr="001950DE">
        <w:rPr>
          <w:i/>
        </w:rPr>
        <w:t>18</w:t>
      </w:r>
      <w:r w:rsidRPr="001950DE">
        <w:t>, 1727-34.</w:t>
      </w:r>
      <w:bookmarkEnd w:id="153"/>
    </w:p>
    <w:p w14:paraId="7F0AA621" w14:textId="77777777" w:rsidR="001950DE" w:rsidRPr="001950DE" w:rsidRDefault="001950DE" w:rsidP="001950DE">
      <w:pPr>
        <w:pStyle w:val="EndNoteBibliography"/>
      </w:pPr>
      <w:bookmarkStart w:id="154" w:name="_ENREF_4_3"/>
      <w:r w:rsidRPr="001950DE">
        <w:t>40.</w:t>
      </w:r>
      <w:r w:rsidRPr="001950DE">
        <w:tab/>
        <w:t xml:space="preserve">Burrows, G. J.; Turner, E. E., A new type of compound containing arsenic. </w:t>
      </w:r>
      <w:r w:rsidRPr="001950DE">
        <w:rPr>
          <w:i/>
        </w:rPr>
        <w:t xml:space="preserve">Journal of the Chemical Society, Transactions </w:t>
      </w:r>
      <w:r w:rsidRPr="001950DE">
        <w:rPr>
          <w:b/>
        </w:rPr>
        <w:t>1920,</w:t>
      </w:r>
      <w:r w:rsidRPr="001950DE">
        <w:t xml:space="preserve"> </w:t>
      </w:r>
      <w:r w:rsidRPr="001950DE">
        <w:rPr>
          <w:i/>
        </w:rPr>
        <w:t>117</w:t>
      </w:r>
      <w:r w:rsidRPr="001950DE">
        <w:t>, 1373-1373.</w:t>
      </w:r>
      <w:bookmarkEnd w:id="154"/>
    </w:p>
    <w:p w14:paraId="353AD40E" w14:textId="77777777" w:rsidR="001950DE" w:rsidRPr="001950DE" w:rsidRDefault="001950DE" w:rsidP="001950DE">
      <w:pPr>
        <w:pStyle w:val="EndNoteBibliography"/>
      </w:pPr>
      <w:bookmarkStart w:id="155" w:name="_ENREF_4_4"/>
      <w:r w:rsidRPr="001950DE">
        <w:t>41.</w:t>
      </w:r>
      <w:r w:rsidRPr="001950DE">
        <w:tab/>
        <w:t xml:space="preserve">Feltham, R. D.; Kasenally, A.; Nyholm, R. S., A new synthesis of di- and tri-tertiary arsines. </w:t>
      </w:r>
      <w:r w:rsidRPr="001950DE">
        <w:rPr>
          <w:i/>
        </w:rPr>
        <w:t xml:space="preserve">J. Organomet. Chem. </w:t>
      </w:r>
      <w:r w:rsidRPr="001950DE">
        <w:rPr>
          <w:b/>
        </w:rPr>
        <w:t>1967,</w:t>
      </w:r>
      <w:r w:rsidRPr="001950DE">
        <w:t xml:space="preserve"> </w:t>
      </w:r>
      <w:r w:rsidRPr="001950DE">
        <w:rPr>
          <w:i/>
        </w:rPr>
        <w:t>7</w:t>
      </w:r>
      <w:r w:rsidRPr="001950DE">
        <w:t xml:space="preserve"> (2), 285-288.</w:t>
      </w:r>
      <w:bookmarkEnd w:id="155"/>
    </w:p>
    <w:p w14:paraId="55993C22" w14:textId="77777777" w:rsidR="001950DE" w:rsidRPr="001950DE" w:rsidRDefault="001950DE" w:rsidP="001950DE">
      <w:pPr>
        <w:pStyle w:val="EndNoteBibliography"/>
      </w:pPr>
      <w:bookmarkStart w:id="156" w:name="_ENREF_4_5"/>
      <w:r w:rsidRPr="001950DE">
        <w:t>42.</w:t>
      </w:r>
      <w:r w:rsidRPr="001950DE">
        <w:tab/>
        <w:t xml:space="preserve">Styblo, M.; Serves, S. V.; Cullen, W. R. R.; Thomas, D. J. J.; Spiros, V., Comparative inhibition of yeast glutathione reductase by arsenicals and arsenothiols. </w:t>
      </w:r>
      <w:r w:rsidRPr="001950DE">
        <w:rPr>
          <w:i/>
        </w:rPr>
        <w:t xml:space="preserve">Chem. Res. Toxicol. </w:t>
      </w:r>
      <w:r w:rsidRPr="001950DE">
        <w:rPr>
          <w:b/>
        </w:rPr>
        <w:t>1997,</w:t>
      </w:r>
      <w:r w:rsidRPr="001950DE">
        <w:t xml:space="preserve"> </w:t>
      </w:r>
      <w:r w:rsidRPr="001950DE">
        <w:rPr>
          <w:i/>
        </w:rPr>
        <w:t>10</w:t>
      </w:r>
      <w:r w:rsidRPr="001950DE">
        <w:t>, 27-33.</w:t>
      </w:r>
      <w:bookmarkEnd w:id="156"/>
    </w:p>
    <w:p w14:paraId="436D7850" w14:textId="77777777" w:rsidR="001950DE" w:rsidRPr="001950DE" w:rsidRDefault="001950DE" w:rsidP="001950DE">
      <w:pPr>
        <w:pStyle w:val="EndNoteBibliography"/>
      </w:pPr>
      <w:bookmarkStart w:id="157" w:name="_ENREF_4_6"/>
      <w:r w:rsidRPr="001950DE">
        <w:t>43.</w:t>
      </w:r>
      <w:r w:rsidRPr="001950DE">
        <w:tab/>
        <w:t xml:space="preserve">Mandal, B. K.; Suzuki, K. T.; Anzai, K.; Yamaguchi, K.; Sei, Y., A SEC-HPLC-ICP MS hyphenated technique for identification of sulfur-containing arsenic metabolites in biological samples. </w:t>
      </w:r>
      <w:r w:rsidRPr="001950DE">
        <w:rPr>
          <w:i/>
        </w:rPr>
        <w:t xml:space="preserve">Journal of chromatography. B, Analytical technologies in the biomedical and life sciences </w:t>
      </w:r>
      <w:r w:rsidRPr="001950DE">
        <w:rPr>
          <w:b/>
        </w:rPr>
        <w:t>2008,</w:t>
      </w:r>
      <w:r w:rsidRPr="001950DE">
        <w:t xml:space="preserve"> </w:t>
      </w:r>
      <w:r w:rsidRPr="001950DE">
        <w:rPr>
          <w:i/>
        </w:rPr>
        <w:t>874</w:t>
      </w:r>
      <w:r w:rsidRPr="001950DE">
        <w:t xml:space="preserve"> (1-2), 64-76.</w:t>
      </w:r>
      <w:bookmarkEnd w:id="157"/>
    </w:p>
    <w:p w14:paraId="7D8C9779" w14:textId="77777777" w:rsidR="001950DE" w:rsidRPr="001950DE" w:rsidRDefault="001950DE" w:rsidP="001950DE">
      <w:pPr>
        <w:pStyle w:val="EndNoteBibliography"/>
      </w:pPr>
      <w:bookmarkStart w:id="158" w:name="_ENREF_4_7"/>
      <w:r w:rsidRPr="001950DE">
        <w:t>44.</w:t>
      </w:r>
      <w:r w:rsidRPr="001950DE">
        <w:tab/>
        <w:t xml:space="preserve">Cullen, W. R.; McBride, B. C.; Manji, H.; Pickett, A. W.; Reglinski, J., The metabolism of methylarsine oxide and sulfide. </w:t>
      </w:r>
      <w:r w:rsidRPr="001950DE">
        <w:rPr>
          <w:i/>
        </w:rPr>
        <w:t xml:space="preserve">Appl. Organomet. Chem. </w:t>
      </w:r>
      <w:r w:rsidRPr="001950DE">
        <w:rPr>
          <w:b/>
        </w:rPr>
        <w:t>1989,</w:t>
      </w:r>
      <w:r w:rsidRPr="001950DE">
        <w:t xml:space="preserve"> </w:t>
      </w:r>
      <w:r w:rsidRPr="001950DE">
        <w:rPr>
          <w:i/>
        </w:rPr>
        <w:t>3</w:t>
      </w:r>
      <w:r w:rsidRPr="001950DE">
        <w:t xml:space="preserve"> (1), 71-78.</w:t>
      </w:r>
      <w:bookmarkEnd w:id="158"/>
    </w:p>
    <w:p w14:paraId="299D3F11" w14:textId="77777777" w:rsidR="001950DE" w:rsidRPr="001950DE" w:rsidRDefault="001950DE" w:rsidP="001950DE">
      <w:pPr>
        <w:pStyle w:val="EndNoteBibliography"/>
      </w:pPr>
      <w:bookmarkStart w:id="159" w:name="_ENREF_4_8"/>
      <w:r w:rsidRPr="001950DE">
        <w:t>45.</w:t>
      </w:r>
      <w:r w:rsidRPr="001950DE">
        <w:tab/>
        <w:t xml:space="preserve">Petrick, J. S.; Jagadish, B.; Mash, E. A.; Aposhian, H. V., Monomethylarsonous Acid (MMA III ) and Arsenite: LD 50 in Hamsters and In Vitro Inhibition of Pyruvate Dehydrogenase. </w:t>
      </w:r>
      <w:r w:rsidRPr="001950DE">
        <w:rPr>
          <w:i/>
        </w:rPr>
        <w:t xml:space="preserve">Chem. Res. Toxicol. </w:t>
      </w:r>
      <w:r w:rsidRPr="001950DE">
        <w:rPr>
          <w:b/>
        </w:rPr>
        <w:t>2001,</w:t>
      </w:r>
      <w:r w:rsidRPr="001950DE">
        <w:t xml:space="preserve"> </w:t>
      </w:r>
      <w:r w:rsidRPr="001950DE">
        <w:rPr>
          <w:i/>
        </w:rPr>
        <w:t>14</w:t>
      </w:r>
      <w:r w:rsidRPr="001950DE">
        <w:t xml:space="preserve"> (6), 651-656.</w:t>
      </w:r>
      <w:bookmarkEnd w:id="159"/>
    </w:p>
    <w:p w14:paraId="79B25EF0" w14:textId="77777777" w:rsidR="001950DE" w:rsidRPr="001950DE" w:rsidRDefault="001950DE" w:rsidP="001950DE">
      <w:pPr>
        <w:pStyle w:val="EndNoteBibliography"/>
      </w:pPr>
      <w:bookmarkStart w:id="160" w:name="_ENREF_4_9"/>
      <w:r w:rsidRPr="001950DE">
        <w:t>46.</w:t>
      </w:r>
      <w:r w:rsidRPr="001950DE">
        <w:tab/>
        <w:t xml:space="preserve">Dimaio, A. J.; Rheingold, A. L., Tetramethyl-cyclo-tetraarsaoxane, cyclo-(CH3AsO)4: its crystal structure and that of its methylcymantrene complex [Cp'Mn(CO)2]2[(cyclo-(CH3AsO)4]. </w:t>
      </w:r>
      <w:r w:rsidRPr="001950DE">
        <w:rPr>
          <w:i/>
        </w:rPr>
        <w:t xml:space="preserve">Organometallics </w:t>
      </w:r>
      <w:r w:rsidRPr="001950DE">
        <w:rPr>
          <w:b/>
        </w:rPr>
        <w:t>1991,</w:t>
      </w:r>
      <w:r w:rsidRPr="001950DE">
        <w:t xml:space="preserve"> </w:t>
      </w:r>
      <w:r w:rsidRPr="001950DE">
        <w:rPr>
          <w:i/>
        </w:rPr>
        <w:t>10</w:t>
      </w:r>
      <w:r w:rsidRPr="001950DE">
        <w:t xml:space="preserve"> (10), 3764-3766.</w:t>
      </w:r>
      <w:bookmarkEnd w:id="160"/>
    </w:p>
    <w:p w14:paraId="7FDBDB41" w14:textId="77777777" w:rsidR="001950DE" w:rsidRPr="001950DE" w:rsidRDefault="001950DE" w:rsidP="001950DE">
      <w:pPr>
        <w:pStyle w:val="EndNoteBibliography"/>
      </w:pPr>
      <w:bookmarkStart w:id="161" w:name="_ENREF_4_10"/>
      <w:r w:rsidRPr="001950DE">
        <w:t>47.</w:t>
      </w:r>
      <w:r w:rsidRPr="001950DE">
        <w:tab/>
        <w:t xml:space="preserve">Marsmann, H. C.; Wazer, J. R. V., Methylarsaoxanes. Structural chemistry of cacodyl oxide and arsenosomethane in the liquid state. </w:t>
      </w:r>
      <w:r w:rsidRPr="001950DE">
        <w:rPr>
          <w:i/>
        </w:rPr>
        <w:t xml:space="preserve">JACS </w:t>
      </w:r>
      <w:r w:rsidRPr="001950DE">
        <w:rPr>
          <w:b/>
        </w:rPr>
        <w:t>1970,</w:t>
      </w:r>
      <w:r w:rsidRPr="001950DE">
        <w:t xml:space="preserve"> </w:t>
      </w:r>
      <w:r w:rsidRPr="001950DE">
        <w:rPr>
          <w:i/>
        </w:rPr>
        <w:t>363</w:t>
      </w:r>
      <w:r w:rsidRPr="001950DE">
        <w:t xml:space="preserve"> (2), 3969-3972.</w:t>
      </w:r>
      <w:bookmarkEnd w:id="161"/>
    </w:p>
    <w:p w14:paraId="1B3497D0" w14:textId="77777777" w:rsidR="001950DE" w:rsidRPr="001950DE" w:rsidRDefault="001950DE" w:rsidP="001950DE">
      <w:pPr>
        <w:pStyle w:val="EndNoteBibliography"/>
      </w:pPr>
      <w:bookmarkStart w:id="162" w:name="_ENREF_4_11"/>
      <w:r w:rsidRPr="001950DE">
        <w:lastRenderedPageBreak/>
        <w:t>48.</w:t>
      </w:r>
      <w:r w:rsidRPr="001950DE">
        <w:tab/>
        <w:t xml:space="preserve">Zhou, X.; Yoshida, K.; Kuroda, K.; Endo, Y.; Endo, G., Effects of cysteine on the cytotoxicity of arsenic compounds. </w:t>
      </w:r>
      <w:r w:rsidRPr="001950DE">
        <w:rPr>
          <w:i/>
        </w:rPr>
        <w:t xml:space="preserve">Archives of environmental contamination and toxicology </w:t>
      </w:r>
      <w:r w:rsidRPr="001950DE">
        <w:rPr>
          <w:b/>
        </w:rPr>
        <w:t>2003,</w:t>
      </w:r>
      <w:r w:rsidRPr="001950DE">
        <w:t xml:space="preserve"> </w:t>
      </w:r>
      <w:r w:rsidRPr="001950DE">
        <w:rPr>
          <w:i/>
        </w:rPr>
        <w:t>45</w:t>
      </w:r>
      <w:r w:rsidRPr="001950DE">
        <w:t>, 324-330.</w:t>
      </w:r>
      <w:bookmarkEnd w:id="162"/>
    </w:p>
    <w:p w14:paraId="7F400FD4" w14:textId="6B970200" w:rsidR="00C201A2" w:rsidRPr="00C0292D" w:rsidRDefault="009E22CE" w:rsidP="009E22CE">
      <w:pPr>
        <w:spacing w:line="360" w:lineRule="auto"/>
        <w:rPr>
          <w:rFonts w:cs="Arial Unicode MS"/>
        </w:rPr>
      </w:pPr>
      <w:r w:rsidRPr="00C0292D">
        <w:rPr>
          <w:rFonts w:cs="Arial Unicode MS"/>
        </w:rPr>
        <w:fldChar w:fldCharType="end"/>
      </w:r>
    </w:p>
    <w:p w14:paraId="57AC397E" w14:textId="77777777" w:rsidR="00CA5012" w:rsidRPr="00C0292D" w:rsidRDefault="00CA5012" w:rsidP="00C0292D">
      <w:pPr>
        <w:pStyle w:val="McGillBodyText"/>
        <w:jc w:val="both"/>
        <w:rPr>
          <w:rFonts w:cs="Arial Unicode MS"/>
        </w:rPr>
      </w:pPr>
    </w:p>
    <w:p w14:paraId="05266BD2" w14:textId="77777777" w:rsidR="00CA5012" w:rsidRPr="00C0292D" w:rsidRDefault="00CA5012" w:rsidP="00C0292D">
      <w:pPr>
        <w:pStyle w:val="McGillBodyText"/>
        <w:jc w:val="both"/>
        <w:rPr>
          <w:rFonts w:cs="Arial Unicode MS"/>
        </w:rPr>
      </w:pPr>
    </w:p>
    <w:p w14:paraId="2E0310FC"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separate"/>
      </w:r>
      <w:r w:rsidRPr="00C0292D">
        <w:rPr>
          <w:rFonts w:cs="Arial Unicode MS"/>
        </w:rPr>
        <w:fldChar w:fldCharType="end"/>
      </w:r>
    </w:p>
    <w:p w14:paraId="46AF6824" w14:textId="77777777" w:rsidR="00707484" w:rsidRPr="00C0292D" w:rsidRDefault="00707484">
      <w:pPr>
        <w:pStyle w:val="McGillBodyText"/>
        <w:jc w:val="both"/>
        <w:rPr>
          <w:rFonts w:cs="Arial Unicode MS"/>
        </w:rPr>
      </w:pPr>
    </w:p>
    <w:p w14:paraId="523B09B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wei gu" w:date="2014-09-25T12:13:00Z" w:initials="wg">
    <w:p w14:paraId="57CDCF6D" w14:textId="77777777" w:rsidR="001C76D6" w:rsidRDefault="001C76D6">
      <w:pPr>
        <w:pStyle w:val="CommentText"/>
      </w:pPr>
      <w:r>
        <w:rPr>
          <w:rStyle w:val="CommentReference"/>
        </w:rPr>
        <w:annotationRef/>
      </w:r>
      <w:r w:rsidRPr="00ED2734">
        <w:t>http://www.fda.gov/downloads/AnimalVeterinary/SafetyHealth/ProductSafetyInformation/UCM257545.pdf</w:t>
      </w:r>
    </w:p>
  </w:comment>
  <w:comment w:id="13" w:author="wei gu" w:date="2014-10-30T15:33:00Z" w:initials="wg">
    <w:p w14:paraId="0D9B7F10" w14:textId="77777777" w:rsidR="001C76D6" w:rsidRDefault="001C76D6">
      <w:pPr>
        <w:pStyle w:val="CommentText"/>
      </w:pPr>
      <w:r>
        <w:rPr>
          <w:rStyle w:val="CommentReference"/>
        </w:rPr>
        <w:annotationRef/>
      </w:r>
      <w:r>
        <w:rPr>
          <w:rFonts w:cs="Arial Unicode MS"/>
        </w:rPr>
        <w:t>[REF]</w:t>
      </w:r>
    </w:p>
  </w:comment>
  <w:comment w:id="15" w:author="admin" w:date="2013-01-30T22:41:00Z" w:initials="a">
    <w:p w14:paraId="216642F6" w14:textId="77777777" w:rsidR="001C76D6" w:rsidRDefault="001C76D6">
      <w:pPr>
        <w:pStyle w:val="CommentText"/>
      </w:pPr>
      <w:r>
        <w:rPr>
          <w:rStyle w:val="CommentReference"/>
        </w:rPr>
        <w:annotationRef/>
      </w:r>
      <w:r w:rsidRPr="003C3D96">
        <w:t>E. Schmeisser, A. Rumpler, M. Kollroser, G. Rechberger, W. Goessler, and K. A. Francesconi, “Arsenic fatty acids are human urinary metabolites of arsenolipids present in cod liver,” Angewandte Chemie International Edition, vol. 45, no. 1, pp. 150–154, 2005.</w:t>
      </w:r>
    </w:p>
  </w:comment>
  <w:comment w:id="22" w:author="wei gu" w:date="2014-09-25T14:56:00Z" w:initials="wg">
    <w:p w14:paraId="6B23890B" w14:textId="77777777" w:rsidR="001C76D6" w:rsidRPr="00C0292D" w:rsidRDefault="001C76D6" w:rsidP="0021009A">
      <w:pPr>
        <w:pStyle w:val="McGillFigureCaption"/>
        <w:jc w:val="center"/>
        <w:rPr>
          <w:rFonts w:cs="Arial Unicode MS"/>
          <w:b/>
        </w:rPr>
      </w:pPr>
      <w:r>
        <w:rPr>
          <w:rStyle w:val="CommentReference"/>
        </w:rPr>
        <w:annotationRef/>
      </w:r>
      <w:r>
        <w:rPr>
          <w:rFonts w:cs="Arial Unicode MS"/>
          <w:b/>
        </w:rPr>
        <w:t>[Correct This]</w:t>
      </w:r>
    </w:p>
    <w:p w14:paraId="4D4D553E" w14:textId="77777777" w:rsidR="001C76D6" w:rsidRDefault="001C76D6">
      <w:pPr>
        <w:pStyle w:val="CommentText"/>
      </w:pPr>
    </w:p>
  </w:comment>
  <w:comment w:id="26" w:author="wei gu" w:date="2014-09-25T14:57:00Z" w:initials="wg">
    <w:p w14:paraId="2ACC1B3E" w14:textId="77777777" w:rsidR="001C76D6" w:rsidRDefault="001C76D6">
      <w:pPr>
        <w:pStyle w:val="CommentText"/>
      </w:pPr>
      <w:r>
        <w:rPr>
          <w:rStyle w:val="CommentReference"/>
        </w:rPr>
        <w:annotationRef/>
      </w:r>
      <w:r>
        <w:t>Spell this out</w:t>
      </w:r>
    </w:p>
  </w:comment>
  <w:comment w:id="28" w:author="wei gu" w:date="2014-09-25T14:58:00Z" w:initials="wg">
    <w:p w14:paraId="733DECB1" w14:textId="77777777" w:rsidR="001C76D6" w:rsidRDefault="001C76D6">
      <w:pPr>
        <w:pStyle w:val="CommentText"/>
      </w:pPr>
      <w:r>
        <w:rPr>
          <w:rStyle w:val="CommentReference"/>
        </w:rPr>
        <w:annotationRef/>
      </w:r>
      <w:r>
        <w:t>Reference this figure in text?</w:t>
      </w:r>
    </w:p>
  </w:comment>
  <w:comment w:id="29" w:author="wei gu" w:date="2014-09-25T14:58:00Z" w:initials="wg">
    <w:p w14:paraId="29AE33F8" w14:textId="77777777" w:rsidR="001C76D6" w:rsidRDefault="001C76D6">
      <w:pPr>
        <w:pStyle w:val="CommentText"/>
      </w:pPr>
      <w:r>
        <w:rPr>
          <w:rStyle w:val="CommentReference"/>
        </w:rPr>
        <w:annotationRef/>
      </w:r>
      <w:r>
        <w:t>Define this</w:t>
      </w:r>
    </w:p>
  </w:comment>
  <w:comment w:id="30" w:author="wei gu" w:date="2014-09-25T14:58:00Z" w:initials="wg">
    <w:p w14:paraId="1B0C79B4" w14:textId="77777777" w:rsidR="001C76D6" w:rsidRDefault="001C76D6">
      <w:pPr>
        <w:pStyle w:val="CommentText"/>
      </w:pPr>
      <w:r>
        <w:rPr>
          <w:rStyle w:val="CommentReference"/>
        </w:rPr>
        <w:annotationRef/>
      </w:r>
      <w:r>
        <w:t>Define this</w:t>
      </w:r>
    </w:p>
  </w:comment>
  <w:comment w:id="31" w:author="wei gu" w:date="2014-09-25T14:58:00Z" w:initials="wg">
    <w:p w14:paraId="48A5A23E" w14:textId="77777777" w:rsidR="001C76D6" w:rsidRDefault="001C76D6">
      <w:pPr>
        <w:pStyle w:val="CommentText"/>
      </w:pPr>
      <w:r>
        <w:rPr>
          <w:rStyle w:val="CommentReference"/>
        </w:rPr>
        <w:annotationRef/>
      </w:r>
      <w:r>
        <w:t>By who</w:t>
      </w:r>
    </w:p>
  </w:comment>
  <w:comment w:id="34" w:author="wei gu" w:date="2014-09-25T14:59:00Z" w:initials="wg">
    <w:p w14:paraId="154DF2AD" w14:textId="77777777" w:rsidR="001C76D6" w:rsidRDefault="001C76D6">
      <w:pPr>
        <w:pStyle w:val="CommentText"/>
      </w:pPr>
      <w:r>
        <w:rPr>
          <w:rStyle w:val="CommentReference"/>
        </w:rPr>
        <w:annotationRef/>
      </w:r>
      <w:r>
        <w:t>??</w:t>
      </w:r>
    </w:p>
  </w:comment>
  <w:comment w:id="35" w:author="wei gu" w:date="2014-09-25T14:59:00Z" w:initials="wg">
    <w:p w14:paraId="6A639BA1" w14:textId="77777777" w:rsidR="001C76D6" w:rsidRDefault="001C76D6">
      <w:pPr>
        <w:pStyle w:val="CommentText"/>
      </w:pPr>
      <w:r>
        <w:rPr>
          <w:rStyle w:val="CommentReference"/>
        </w:rPr>
        <w:annotationRef/>
      </w:r>
      <w:r>
        <w:t>??</w:t>
      </w:r>
    </w:p>
  </w:comment>
  <w:comment w:id="102" w:author="wei gu" w:date="2014-11-13T15:26:00Z" w:initials="wg">
    <w:p w14:paraId="0A5665F4" w14:textId="77777777" w:rsidR="001C76D6" w:rsidRDefault="001C76D6" w:rsidP="004E03B4">
      <w:pPr>
        <w:pStyle w:val="CommentText"/>
      </w:pPr>
      <w:r>
        <w:rPr>
          <w:rStyle w:val="CommentReference"/>
        </w:rPr>
        <w:annotationRef/>
      </w:r>
      <w:r>
        <w:t>a) M. Digicaylioglu and S. A. Lipton, Nature, 2001, 412,</w:t>
      </w:r>
    </w:p>
    <w:p w14:paraId="2F91FBC9" w14:textId="77777777" w:rsidR="001C76D6" w:rsidRDefault="001C76D6" w:rsidP="004E03B4">
      <w:pPr>
        <w:pStyle w:val="CommentText"/>
      </w:pPr>
      <w:r>
        <w:t>641–647; (b) G. E. Hardingham and S. A. Lipton, Antioxid.</w:t>
      </w:r>
    </w:p>
    <w:p w14:paraId="0E752610" w14:textId="77777777" w:rsidR="001C76D6" w:rsidRDefault="001C76D6" w:rsidP="004E03B4">
      <w:pPr>
        <w:pStyle w:val="CommentText"/>
      </w:pPr>
      <w:r>
        <w:t>Redox Signaling, 2011, 14, 1421–1424.</w:t>
      </w:r>
    </w:p>
  </w:comment>
  <w:comment w:id="128" w:author="Bohle" w:date="2014-10-31T16:17:00Z" w:initials="B">
    <w:p w14:paraId="3F41F7B3" w14:textId="77777777" w:rsidR="001C76D6" w:rsidRDefault="001C76D6" w:rsidP="009E22CE">
      <w:pPr>
        <w:pStyle w:val="CommentText"/>
      </w:pPr>
      <w:r>
        <w:rPr>
          <w:rStyle w:val="CommentReference"/>
        </w:rPr>
        <w:annotationRef/>
      </w:r>
      <w:r>
        <w:t>Only one really shown here…</w:t>
      </w:r>
    </w:p>
  </w:comment>
  <w:comment w:id="139" w:author="Bohle" w:date="2014-10-31T16:17:00Z" w:initials="B">
    <w:p w14:paraId="00C75E09" w14:textId="77777777" w:rsidR="001C76D6" w:rsidRDefault="001C76D6" w:rsidP="009E22CE">
      <w:pPr>
        <w:pStyle w:val="CommentText"/>
      </w:pPr>
      <w:r>
        <w:rPr>
          <w:rStyle w:val="CommentReference"/>
        </w:rPr>
        <w:annotationRef/>
      </w:r>
      <w:r>
        <w:t>This isn’t the right name for (MeAsO</w:t>
      </w:r>
      <w:proofErr w:type="gramStart"/>
      <w:r>
        <w:t>)x</w:t>
      </w:r>
      <w:proofErr w:type="gramEnd"/>
      <w:r>
        <w:t xml:space="preserve">.   The later is an anhydride or just a straight oxide. </w:t>
      </w:r>
    </w:p>
  </w:comment>
  <w:comment w:id="140" w:author="wei gu" w:date="2014-11-13T15:40:00Z" w:initials="wg">
    <w:p w14:paraId="7B6F2C73" w14:textId="77777777" w:rsidR="001C76D6" w:rsidRDefault="001C76D6">
      <w:pPr>
        <w:pStyle w:val="CommentText"/>
      </w:pPr>
      <w:r>
        <w:rPr>
          <w:rStyle w:val="CommentReference"/>
        </w:rPr>
        <w:annotationRef/>
      </w:r>
      <w:r>
        <w:t>Fixed. Renamed to methylarsine oxide</w:t>
      </w:r>
    </w:p>
  </w:comment>
  <w:comment w:id="143" w:author="Bohle" w:date="2014-10-31T16:17:00Z" w:initials="B">
    <w:p w14:paraId="730925EC" w14:textId="77777777" w:rsidR="001C76D6" w:rsidRDefault="001C76D6" w:rsidP="009E22CE">
      <w:pPr>
        <w:pStyle w:val="CommentText"/>
      </w:pPr>
      <w:r>
        <w:rPr>
          <w:rStyle w:val="CommentReference"/>
        </w:rPr>
        <w:annotationRef/>
      </w:r>
      <w:r>
        <w:t>Which two compounds…I’m not sure I follow this.</w:t>
      </w:r>
    </w:p>
  </w:comment>
  <w:comment w:id="144" w:author="Bohle" w:date="2014-10-31T16:17:00Z" w:initials="B">
    <w:p w14:paraId="4100B490" w14:textId="77777777" w:rsidR="001C76D6" w:rsidRDefault="001C76D6" w:rsidP="009E22CE">
      <w:pPr>
        <w:pStyle w:val="CommentText"/>
      </w:pPr>
      <w:r>
        <w:rPr>
          <w:rStyle w:val="CommentReference"/>
        </w:rPr>
        <w:annotationRef/>
      </w:r>
      <w:r>
        <w:t>Do you mean ring opened hydrolyzed derivatives?</w:t>
      </w:r>
    </w:p>
  </w:comment>
  <w:comment w:id="149" w:author="Bohle" w:date="2014-10-31T16:17:00Z" w:initials="B">
    <w:p w14:paraId="531BCC75" w14:textId="77777777" w:rsidR="001C76D6" w:rsidRDefault="001C76D6" w:rsidP="009E22CE">
      <w:pPr>
        <w:pStyle w:val="CommentText"/>
      </w:pPr>
      <w:r>
        <w:rPr>
          <w:rStyle w:val="CommentReference"/>
        </w:rPr>
        <w:annotationRef/>
      </w:r>
      <w:r>
        <w:t xml:space="preserve">Alternatively there could be little chemical shift difference in the products or that the reaction is diastereoselective.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CDCF6D" w15:done="0"/>
  <w15:commentEx w15:paraId="0D9B7F10" w15:done="0"/>
  <w15:commentEx w15:paraId="216642F6" w15:done="0"/>
  <w15:commentEx w15:paraId="4D4D553E" w15:done="0"/>
  <w15:commentEx w15:paraId="2ACC1B3E" w15:done="0"/>
  <w15:commentEx w15:paraId="733DECB1" w15:done="0"/>
  <w15:commentEx w15:paraId="29AE33F8" w15:done="0"/>
  <w15:commentEx w15:paraId="1B0C79B4" w15:done="0"/>
  <w15:commentEx w15:paraId="48A5A23E" w15:done="0"/>
  <w15:commentEx w15:paraId="154DF2AD" w15:done="0"/>
  <w15:commentEx w15:paraId="6A639BA1" w15:done="0"/>
  <w15:commentEx w15:paraId="0E752610" w15:done="0"/>
  <w15:commentEx w15:paraId="3F41F7B3" w15:done="0"/>
  <w15:commentEx w15:paraId="00C75E09" w15:done="0"/>
  <w15:commentEx w15:paraId="7B6F2C73" w15:paraIdParent="00C75E09" w15:done="0"/>
  <w15:commentEx w15:paraId="730925EC" w15:done="0"/>
  <w15:commentEx w15:paraId="4100B490" w15:done="0"/>
  <w15:commentEx w15:paraId="531BCC7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5BC139" w14:textId="77777777" w:rsidR="00CC03A7" w:rsidRDefault="00CC03A7">
      <w:r>
        <w:separator/>
      </w:r>
    </w:p>
  </w:endnote>
  <w:endnote w:type="continuationSeparator" w:id="0">
    <w:p w14:paraId="70D04C60" w14:textId="77777777" w:rsidR="00CC03A7" w:rsidRDefault="00CC03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1B47E" w14:textId="77777777" w:rsidR="001C76D6" w:rsidRDefault="001C76D6">
    <w:pPr>
      <w:pStyle w:val="Footer"/>
      <w:jc w:val="right"/>
    </w:pPr>
    <w:r>
      <w:fldChar w:fldCharType="begin"/>
    </w:r>
    <w:r>
      <w:instrText xml:space="preserve"> PAGE   \* MERGEFORMAT </w:instrText>
    </w:r>
    <w:r>
      <w:fldChar w:fldCharType="separate"/>
    </w:r>
    <w:r w:rsidR="00917A76">
      <w:rPr>
        <w:noProof/>
      </w:rPr>
      <w:t>67</w:t>
    </w:r>
    <w:r>
      <w:rPr>
        <w:noProof/>
      </w:rPr>
      <w:fldChar w:fldCharType="end"/>
    </w:r>
  </w:p>
  <w:p w14:paraId="7275EF22" w14:textId="77777777" w:rsidR="001C76D6" w:rsidRDefault="001C76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7A8F5" w14:textId="77777777" w:rsidR="001C76D6" w:rsidRDefault="001C76D6">
    <w:pPr>
      <w:pStyle w:val="Footer"/>
      <w:jc w:val="center"/>
    </w:pPr>
    <w:r>
      <w:rPr>
        <w:rStyle w:val="PageNumber"/>
        <w:rFonts w:eastAsia="Arial Unicode MS"/>
        <w:b w:val="0"/>
      </w:rPr>
      <w:fldChar w:fldCharType="begin"/>
    </w:r>
    <w:r>
      <w:rPr>
        <w:rStyle w:val="PageNumber"/>
        <w:rFonts w:eastAsia="Arial Unicode MS"/>
      </w:rPr>
      <w:instrText xml:space="preserve"> PAGE </w:instrText>
    </w:r>
    <w:r>
      <w:rPr>
        <w:rStyle w:val="PageNumber"/>
        <w:rFonts w:eastAsia="Arial Unicode MS"/>
        <w:b w:val="0"/>
      </w:rPr>
      <w:fldChar w:fldCharType="separate"/>
    </w:r>
    <w:r>
      <w:rPr>
        <w:rStyle w:val="PageNumber"/>
        <w:rFonts w:eastAsia="Arial Unicode MS"/>
      </w:rPr>
      <w:t>12</w:t>
    </w:r>
    <w:r>
      <w:rPr>
        <w:rStyle w:val="PageNumber"/>
        <w:rFonts w:eastAsia="Arial Unicode MS"/>
        <w:b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8B7B52" w14:textId="77777777" w:rsidR="00CC03A7" w:rsidRDefault="00CC03A7">
      <w:r>
        <w:separator/>
      </w:r>
    </w:p>
  </w:footnote>
  <w:footnote w:type="continuationSeparator" w:id="0">
    <w:p w14:paraId="655D5308" w14:textId="77777777" w:rsidR="00CC03A7" w:rsidRDefault="00CC03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58272" w14:textId="77777777" w:rsidR="001C76D6" w:rsidRPr="00AC274A" w:rsidRDefault="001C76D6" w:rsidP="00AC274A">
    <w:pPr>
      <w:pStyle w:val="Header"/>
      <w:jc w:val="center"/>
      <w:rPr>
        <w:rFonts w:eastAsia="Arial Unicode MS"/>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 gu">
    <w15:presenceInfo w15:providerId="Windows Live" w15:userId="47043854b477df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3&lt;/item&gt;&lt;item&gt;16&lt;/item&gt;&lt;item&gt;17&lt;/item&gt;&lt;item&gt;19&lt;/item&gt;&lt;item&gt;22&lt;/item&gt;&lt;item&gt;26&lt;/item&gt;&lt;item&gt;33&lt;/item&gt;&lt;item&gt;42&lt;/item&gt;&lt;item&gt;44&lt;/item&gt;&lt;item&gt;45&lt;/item&gt;&lt;item&gt;49&lt;/item&gt;&lt;item&gt;51&lt;/item&gt;&lt;item&gt;60&lt;/item&gt;&lt;item&gt;66&lt;/item&gt;&lt;item&gt;68&lt;/item&gt;&lt;item&gt;69&lt;/item&gt;&lt;item&gt;70&lt;/item&gt;&lt;item&gt;71&lt;/item&gt;&lt;item&gt;75&lt;/item&gt;&lt;item&gt;79&lt;/item&gt;&lt;item&gt;91&lt;/item&gt;&lt;item&gt;10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5&lt;/item&gt;&lt;item&gt;307&lt;/item&gt;&lt;item&gt;311&lt;/item&gt;&lt;item&gt;312&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4CFA"/>
    <w:rsid w:val="00010395"/>
    <w:rsid w:val="00024042"/>
    <w:rsid w:val="000447F5"/>
    <w:rsid w:val="00044FA5"/>
    <w:rsid w:val="000463DF"/>
    <w:rsid w:val="00046F58"/>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7056"/>
    <w:rsid w:val="0009071C"/>
    <w:rsid w:val="00094CC1"/>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101372"/>
    <w:rsid w:val="00107BF4"/>
    <w:rsid w:val="00110E2C"/>
    <w:rsid w:val="0011171D"/>
    <w:rsid w:val="001143C3"/>
    <w:rsid w:val="00117858"/>
    <w:rsid w:val="001236BC"/>
    <w:rsid w:val="00133249"/>
    <w:rsid w:val="00136812"/>
    <w:rsid w:val="0014579B"/>
    <w:rsid w:val="001475F2"/>
    <w:rsid w:val="00151073"/>
    <w:rsid w:val="00160D6C"/>
    <w:rsid w:val="0016121A"/>
    <w:rsid w:val="00161E7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C12"/>
    <w:rsid w:val="00233370"/>
    <w:rsid w:val="002342BC"/>
    <w:rsid w:val="0023470A"/>
    <w:rsid w:val="00237388"/>
    <w:rsid w:val="00237F45"/>
    <w:rsid w:val="002430C0"/>
    <w:rsid w:val="00243DF7"/>
    <w:rsid w:val="0025160D"/>
    <w:rsid w:val="00252C7C"/>
    <w:rsid w:val="002544ED"/>
    <w:rsid w:val="00256CE0"/>
    <w:rsid w:val="002602E8"/>
    <w:rsid w:val="00262F04"/>
    <w:rsid w:val="002702EF"/>
    <w:rsid w:val="00277479"/>
    <w:rsid w:val="00282F3E"/>
    <w:rsid w:val="00286168"/>
    <w:rsid w:val="00296BEB"/>
    <w:rsid w:val="002A2953"/>
    <w:rsid w:val="002A39EA"/>
    <w:rsid w:val="002C4B75"/>
    <w:rsid w:val="002C4CC7"/>
    <w:rsid w:val="002C7DDC"/>
    <w:rsid w:val="002E0B9F"/>
    <w:rsid w:val="002E3B36"/>
    <w:rsid w:val="002F2E57"/>
    <w:rsid w:val="002F3785"/>
    <w:rsid w:val="002F7197"/>
    <w:rsid w:val="002F7425"/>
    <w:rsid w:val="0030220F"/>
    <w:rsid w:val="0030519D"/>
    <w:rsid w:val="0030594D"/>
    <w:rsid w:val="0031006F"/>
    <w:rsid w:val="0031032D"/>
    <w:rsid w:val="00313B56"/>
    <w:rsid w:val="00314235"/>
    <w:rsid w:val="00332CA5"/>
    <w:rsid w:val="00353DCA"/>
    <w:rsid w:val="00357351"/>
    <w:rsid w:val="00362C3C"/>
    <w:rsid w:val="003654B6"/>
    <w:rsid w:val="00365A54"/>
    <w:rsid w:val="00366101"/>
    <w:rsid w:val="003719EC"/>
    <w:rsid w:val="00374507"/>
    <w:rsid w:val="0037618B"/>
    <w:rsid w:val="00380433"/>
    <w:rsid w:val="0038623B"/>
    <w:rsid w:val="00387B62"/>
    <w:rsid w:val="00396D49"/>
    <w:rsid w:val="003A0EBB"/>
    <w:rsid w:val="003A16AD"/>
    <w:rsid w:val="003A1F84"/>
    <w:rsid w:val="003A3F55"/>
    <w:rsid w:val="003A610D"/>
    <w:rsid w:val="003A6763"/>
    <w:rsid w:val="003B053A"/>
    <w:rsid w:val="003B1A98"/>
    <w:rsid w:val="003B24C9"/>
    <w:rsid w:val="003B303D"/>
    <w:rsid w:val="003B447D"/>
    <w:rsid w:val="003B5DF0"/>
    <w:rsid w:val="003C301C"/>
    <w:rsid w:val="003C3D96"/>
    <w:rsid w:val="003C6B76"/>
    <w:rsid w:val="003D1D29"/>
    <w:rsid w:val="0040124A"/>
    <w:rsid w:val="004057CD"/>
    <w:rsid w:val="00406715"/>
    <w:rsid w:val="0040788E"/>
    <w:rsid w:val="00407DA5"/>
    <w:rsid w:val="00411121"/>
    <w:rsid w:val="00413013"/>
    <w:rsid w:val="00413529"/>
    <w:rsid w:val="00415BBB"/>
    <w:rsid w:val="00415E26"/>
    <w:rsid w:val="004164BE"/>
    <w:rsid w:val="004209AB"/>
    <w:rsid w:val="004240F3"/>
    <w:rsid w:val="004304E2"/>
    <w:rsid w:val="00430DAA"/>
    <w:rsid w:val="004345DD"/>
    <w:rsid w:val="0044019E"/>
    <w:rsid w:val="00451655"/>
    <w:rsid w:val="004539B9"/>
    <w:rsid w:val="00453D23"/>
    <w:rsid w:val="004546B2"/>
    <w:rsid w:val="00454F1E"/>
    <w:rsid w:val="0046055D"/>
    <w:rsid w:val="004618C2"/>
    <w:rsid w:val="00462CA9"/>
    <w:rsid w:val="00464E78"/>
    <w:rsid w:val="00466FF5"/>
    <w:rsid w:val="00467C7A"/>
    <w:rsid w:val="004710D0"/>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2FE6"/>
    <w:rsid w:val="004E03B4"/>
    <w:rsid w:val="004E0B46"/>
    <w:rsid w:val="004E696C"/>
    <w:rsid w:val="004F0489"/>
    <w:rsid w:val="004F1E55"/>
    <w:rsid w:val="004F69EC"/>
    <w:rsid w:val="004F7D23"/>
    <w:rsid w:val="005018E9"/>
    <w:rsid w:val="00503013"/>
    <w:rsid w:val="00514232"/>
    <w:rsid w:val="00517904"/>
    <w:rsid w:val="00522116"/>
    <w:rsid w:val="00523F4D"/>
    <w:rsid w:val="00530CDB"/>
    <w:rsid w:val="00535357"/>
    <w:rsid w:val="00535EA5"/>
    <w:rsid w:val="00542298"/>
    <w:rsid w:val="005446BA"/>
    <w:rsid w:val="00546BCB"/>
    <w:rsid w:val="005516E4"/>
    <w:rsid w:val="00551FEC"/>
    <w:rsid w:val="00554213"/>
    <w:rsid w:val="00554DBB"/>
    <w:rsid w:val="0056505C"/>
    <w:rsid w:val="0056542A"/>
    <w:rsid w:val="00567114"/>
    <w:rsid w:val="00567C46"/>
    <w:rsid w:val="00571555"/>
    <w:rsid w:val="00571C39"/>
    <w:rsid w:val="00572CB7"/>
    <w:rsid w:val="00572CC5"/>
    <w:rsid w:val="00577A5D"/>
    <w:rsid w:val="00582B5F"/>
    <w:rsid w:val="00583A84"/>
    <w:rsid w:val="00584658"/>
    <w:rsid w:val="00585083"/>
    <w:rsid w:val="00586691"/>
    <w:rsid w:val="0058724B"/>
    <w:rsid w:val="005970EE"/>
    <w:rsid w:val="00597C9A"/>
    <w:rsid w:val="005A3A6B"/>
    <w:rsid w:val="005B1604"/>
    <w:rsid w:val="005B18C1"/>
    <w:rsid w:val="005B395A"/>
    <w:rsid w:val="005B7EE7"/>
    <w:rsid w:val="005C637D"/>
    <w:rsid w:val="005C71DC"/>
    <w:rsid w:val="005D384A"/>
    <w:rsid w:val="005E3987"/>
    <w:rsid w:val="005E4FFD"/>
    <w:rsid w:val="005E51FE"/>
    <w:rsid w:val="005E588E"/>
    <w:rsid w:val="005F0F8D"/>
    <w:rsid w:val="0060489F"/>
    <w:rsid w:val="00607DCA"/>
    <w:rsid w:val="006103FD"/>
    <w:rsid w:val="00611177"/>
    <w:rsid w:val="00614E4C"/>
    <w:rsid w:val="00621A89"/>
    <w:rsid w:val="0063173E"/>
    <w:rsid w:val="006331B0"/>
    <w:rsid w:val="00635D66"/>
    <w:rsid w:val="00643E3C"/>
    <w:rsid w:val="0064608B"/>
    <w:rsid w:val="00650197"/>
    <w:rsid w:val="006525F7"/>
    <w:rsid w:val="00655E96"/>
    <w:rsid w:val="006632B7"/>
    <w:rsid w:val="0066346A"/>
    <w:rsid w:val="00666208"/>
    <w:rsid w:val="00670518"/>
    <w:rsid w:val="00672D3D"/>
    <w:rsid w:val="00683A69"/>
    <w:rsid w:val="0068550B"/>
    <w:rsid w:val="006870E7"/>
    <w:rsid w:val="00687778"/>
    <w:rsid w:val="00691EFA"/>
    <w:rsid w:val="00694662"/>
    <w:rsid w:val="00697FF1"/>
    <w:rsid w:val="006A7B75"/>
    <w:rsid w:val="006B10B0"/>
    <w:rsid w:val="006B369C"/>
    <w:rsid w:val="006B38D4"/>
    <w:rsid w:val="006B67C2"/>
    <w:rsid w:val="006D5302"/>
    <w:rsid w:val="006E03F5"/>
    <w:rsid w:val="006E3528"/>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43BA"/>
    <w:rsid w:val="00725466"/>
    <w:rsid w:val="00726CE5"/>
    <w:rsid w:val="00727F8A"/>
    <w:rsid w:val="007347C3"/>
    <w:rsid w:val="007360D5"/>
    <w:rsid w:val="00736F2E"/>
    <w:rsid w:val="00754347"/>
    <w:rsid w:val="00755A65"/>
    <w:rsid w:val="00756406"/>
    <w:rsid w:val="00763668"/>
    <w:rsid w:val="00773759"/>
    <w:rsid w:val="00774B10"/>
    <w:rsid w:val="00774FC5"/>
    <w:rsid w:val="00776DB2"/>
    <w:rsid w:val="0078691A"/>
    <w:rsid w:val="00787A2C"/>
    <w:rsid w:val="00790E0A"/>
    <w:rsid w:val="0079262A"/>
    <w:rsid w:val="0079267D"/>
    <w:rsid w:val="00792B18"/>
    <w:rsid w:val="00793D1D"/>
    <w:rsid w:val="00793DFC"/>
    <w:rsid w:val="007A3366"/>
    <w:rsid w:val="007B091A"/>
    <w:rsid w:val="007B29DA"/>
    <w:rsid w:val="007B757B"/>
    <w:rsid w:val="007C127F"/>
    <w:rsid w:val="007C4410"/>
    <w:rsid w:val="007C69E5"/>
    <w:rsid w:val="007D2A16"/>
    <w:rsid w:val="007E2753"/>
    <w:rsid w:val="007F3C76"/>
    <w:rsid w:val="007F4D28"/>
    <w:rsid w:val="007F5BB2"/>
    <w:rsid w:val="007F71C2"/>
    <w:rsid w:val="0080175F"/>
    <w:rsid w:val="008134FB"/>
    <w:rsid w:val="00817658"/>
    <w:rsid w:val="00820FB6"/>
    <w:rsid w:val="00823125"/>
    <w:rsid w:val="008241A1"/>
    <w:rsid w:val="008249A1"/>
    <w:rsid w:val="00825CEE"/>
    <w:rsid w:val="00826D91"/>
    <w:rsid w:val="00834750"/>
    <w:rsid w:val="008353A9"/>
    <w:rsid w:val="00837447"/>
    <w:rsid w:val="008407E0"/>
    <w:rsid w:val="00844140"/>
    <w:rsid w:val="00847FA5"/>
    <w:rsid w:val="00851FAA"/>
    <w:rsid w:val="00854039"/>
    <w:rsid w:val="00855D9B"/>
    <w:rsid w:val="008574BA"/>
    <w:rsid w:val="008616E0"/>
    <w:rsid w:val="00866914"/>
    <w:rsid w:val="00867C64"/>
    <w:rsid w:val="00870577"/>
    <w:rsid w:val="0087239E"/>
    <w:rsid w:val="00875A5A"/>
    <w:rsid w:val="00880271"/>
    <w:rsid w:val="00881E15"/>
    <w:rsid w:val="00882841"/>
    <w:rsid w:val="00882E06"/>
    <w:rsid w:val="0088452A"/>
    <w:rsid w:val="00886A41"/>
    <w:rsid w:val="00890CBB"/>
    <w:rsid w:val="008951EA"/>
    <w:rsid w:val="008955E0"/>
    <w:rsid w:val="008A0693"/>
    <w:rsid w:val="008A441E"/>
    <w:rsid w:val="008A708E"/>
    <w:rsid w:val="008B147D"/>
    <w:rsid w:val="008B3B5B"/>
    <w:rsid w:val="008B6CD9"/>
    <w:rsid w:val="008C01FE"/>
    <w:rsid w:val="008C5410"/>
    <w:rsid w:val="008D11F5"/>
    <w:rsid w:val="008D42BE"/>
    <w:rsid w:val="008D6150"/>
    <w:rsid w:val="008D6B4A"/>
    <w:rsid w:val="008E3BEA"/>
    <w:rsid w:val="008F2FFE"/>
    <w:rsid w:val="008F6E50"/>
    <w:rsid w:val="009013D4"/>
    <w:rsid w:val="009072FD"/>
    <w:rsid w:val="00911F75"/>
    <w:rsid w:val="00917A76"/>
    <w:rsid w:val="009215E3"/>
    <w:rsid w:val="00923CEC"/>
    <w:rsid w:val="00925B68"/>
    <w:rsid w:val="00926005"/>
    <w:rsid w:val="009262E1"/>
    <w:rsid w:val="00930AF8"/>
    <w:rsid w:val="009318E8"/>
    <w:rsid w:val="00935ABA"/>
    <w:rsid w:val="009378D9"/>
    <w:rsid w:val="00937A90"/>
    <w:rsid w:val="00940046"/>
    <w:rsid w:val="00950944"/>
    <w:rsid w:val="00951692"/>
    <w:rsid w:val="0096207F"/>
    <w:rsid w:val="009622A5"/>
    <w:rsid w:val="009632A2"/>
    <w:rsid w:val="00974211"/>
    <w:rsid w:val="0097742A"/>
    <w:rsid w:val="009848D6"/>
    <w:rsid w:val="00984B47"/>
    <w:rsid w:val="009856C5"/>
    <w:rsid w:val="0099193E"/>
    <w:rsid w:val="009A21CC"/>
    <w:rsid w:val="009A3A29"/>
    <w:rsid w:val="009A6C02"/>
    <w:rsid w:val="009B4327"/>
    <w:rsid w:val="009B597B"/>
    <w:rsid w:val="009C71B8"/>
    <w:rsid w:val="009D1429"/>
    <w:rsid w:val="009D2B42"/>
    <w:rsid w:val="009D3CB8"/>
    <w:rsid w:val="009D5708"/>
    <w:rsid w:val="009E04B6"/>
    <w:rsid w:val="009E0705"/>
    <w:rsid w:val="009E1A7E"/>
    <w:rsid w:val="009E22CE"/>
    <w:rsid w:val="009F4D9D"/>
    <w:rsid w:val="009F51CE"/>
    <w:rsid w:val="009F6F41"/>
    <w:rsid w:val="009F74DA"/>
    <w:rsid w:val="00A07664"/>
    <w:rsid w:val="00A127E8"/>
    <w:rsid w:val="00A14D84"/>
    <w:rsid w:val="00A17608"/>
    <w:rsid w:val="00A279D3"/>
    <w:rsid w:val="00A27D8A"/>
    <w:rsid w:val="00A350E3"/>
    <w:rsid w:val="00A36107"/>
    <w:rsid w:val="00A507FD"/>
    <w:rsid w:val="00A51AFF"/>
    <w:rsid w:val="00A65D1A"/>
    <w:rsid w:val="00A70041"/>
    <w:rsid w:val="00A830CB"/>
    <w:rsid w:val="00A852DD"/>
    <w:rsid w:val="00A873F7"/>
    <w:rsid w:val="00A9137D"/>
    <w:rsid w:val="00A979A2"/>
    <w:rsid w:val="00AA2BC5"/>
    <w:rsid w:val="00AA69F1"/>
    <w:rsid w:val="00AA7CE1"/>
    <w:rsid w:val="00AB5F51"/>
    <w:rsid w:val="00AC17AB"/>
    <w:rsid w:val="00AC274A"/>
    <w:rsid w:val="00AC2DBB"/>
    <w:rsid w:val="00AC2F9F"/>
    <w:rsid w:val="00AC52DE"/>
    <w:rsid w:val="00AC7465"/>
    <w:rsid w:val="00AD175F"/>
    <w:rsid w:val="00AD4FC9"/>
    <w:rsid w:val="00AD50EE"/>
    <w:rsid w:val="00AD639D"/>
    <w:rsid w:val="00AE2E97"/>
    <w:rsid w:val="00AE72B7"/>
    <w:rsid w:val="00AF5129"/>
    <w:rsid w:val="00B01EE5"/>
    <w:rsid w:val="00B04612"/>
    <w:rsid w:val="00B05FAF"/>
    <w:rsid w:val="00B11021"/>
    <w:rsid w:val="00B11B07"/>
    <w:rsid w:val="00B13F77"/>
    <w:rsid w:val="00B1449E"/>
    <w:rsid w:val="00B17B6E"/>
    <w:rsid w:val="00B219E3"/>
    <w:rsid w:val="00B2331C"/>
    <w:rsid w:val="00B23787"/>
    <w:rsid w:val="00B25BB2"/>
    <w:rsid w:val="00B27CFE"/>
    <w:rsid w:val="00B41224"/>
    <w:rsid w:val="00B43CB3"/>
    <w:rsid w:val="00B43FE5"/>
    <w:rsid w:val="00B5307B"/>
    <w:rsid w:val="00B600C4"/>
    <w:rsid w:val="00B60689"/>
    <w:rsid w:val="00B60F01"/>
    <w:rsid w:val="00B661B4"/>
    <w:rsid w:val="00B66F74"/>
    <w:rsid w:val="00B71566"/>
    <w:rsid w:val="00B73AE4"/>
    <w:rsid w:val="00B820AF"/>
    <w:rsid w:val="00B8482A"/>
    <w:rsid w:val="00B91709"/>
    <w:rsid w:val="00B91C1B"/>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5C40"/>
    <w:rsid w:val="00C07F2E"/>
    <w:rsid w:val="00C1089C"/>
    <w:rsid w:val="00C125A5"/>
    <w:rsid w:val="00C132C4"/>
    <w:rsid w:val="00C13C1B"/>
    <w:rsid w:val="00C201A2"/>
    <w:rsid w:val="00C20E82"/>
    <w:rsid w:val="00C24DE1"/>
    <w:rsid w:val="00C25678"/>
    <w:rsid w:val="00C34513"/>
    <w:rsid w:val="00C3472A"/>
    <w:rsid w:val="00C35E11"/>
    <w:rsid w:val="00C3731D"/>
    <w:rsid w:val="00C37995"/>
    <w:rsid w:val="00C46EDB"/>
    <w:rsid w:val="00C527BE"/>
    <w:rsid w:val="00C5616C"/>
    <w:rsid w:val="00C564DB"/>
    <w:rsid w:val="00C644D6"/>
    <w:rsid w:val="00C764AA"/>
    <w:rsid w:val="00C76D52"/>
    <w:rsid w:val="00C8297A"/>
    <w:rsid w:val="00C9443D"/>
    <w:rsid w:val="00C9483A"/>
    <w:rsid w:val="00C94D89"/>
    <w:rsid w:val="00CA3E50"/>
    <w:rsid w:val="00CA5012"/>
    <w:rsid w:val="00CA5C0C"/>
    <w:rsid w:val="00CB078D"/>
    <w:rsid w:val="00CB1DC1"/>
    <w:rsid w:val="00CB45C7"/>
    <w:rsid w:val="00CB4FD7"/>
    <w:rsid w:val="00CC03A7"/>
    <w:rsid w:val="00CD0F34"/>
    <w:rsid w:val="00CD1620"/>
    <w:rsid w:val="00CE4FEB"/>
    <w:rsid w:val="00D00E78"/>
    <w:rsid w:val="00D00F4C"/>
    <w:rsid w:val="00D0292C"/>
    <w:rsid w:val="00D066D3"/>
    <w:rsid w:val="00D150CD"/>
    <w:rsid w:val="00D17442"/>
    <w:rsid w:val="00D17971"/>
    <w:rsid w:val="00D2182F"/>
    <w:rsid w:val="00D24308"/>
    <w:rsid w:val="00D273DF"/>
    <w:rsid w:val="00D309CB"/>
    <w:rsid w:val="00D31114"/>
    <w:rsid w:val="00D34399"/>
    <w:rsid w:val="00D366D2"/>
    <w:rsid w:val="00D37FB8"/>
    <w:rsid w:val="00D40963"/>
    <w:rsid w:val="00D4517B"/>
    <w:rsid w:val="00D475D2"/>
    <w:rsid w:val="00D47ACE"/>
    <w:rsid w:val="00D524BD"/>
    <w:rsid w:val="00D553C6"/>
    <w:rsid w:val="00D61FD2"/>
    <w:rsid w:val="00D623C4"/>
    <w:rsid w:val="00D64EAE"/>
    <w:rsid w:val="00D76659"/>
    <w:rsid w:val="00D774C2"/>
    <w:rsid w:val="00D77D8E"/>
    <w:rsid w:val="00D835D1"/>
    <w:rsid w:val="00D9267D"/>
    <w:rsid w:val="00D943AA"/>
    <w:rsid w:val="00D95A6A"/>
    <w:rsid w:val="00DA05FF"/>
    <w:rsid w:val="00DA14AC"/>
    <w:rsid w:val="00DA40FB"/>
    <w:rsid w:val="00DA43AE"/>
    <w:rsid w:val="00DA7D60"/>
    <w:rsid w:val="00DB066B"/>
    <w:rsid w:val="00DB2163"/>
    <w:rsid w:val="00DB29AC"/>
    <w:rsid w:val="00DB4596"/>
    <w:rsid w:val="00DB7168"/>
    <w:rsid w:val="00DC5629"/>
    <w:rsid w:val="00DD0372"/>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701C"/>
    <w:rsid w:val="00E43E71"/>
    <w:rsid w:val="00E507BE"/>
    <w:rsid w:val="00E52F23"/>
    <w:rsid w:val="00E535EC"/>
    <w:rsid w:val="00E545B1"/>
    <w:rsid w:val="00E567ED"/>
    <w:rsid w:val="00E61B1A"/>
    <w:rsid w:val="00E67B36"/>
    <w:rsid w:val="00E715B8"/>
    <w:rsid w:val="00E73A90"/>
    <w:rsid w:val="00E7434F"/>
    <w:rsid w:val="00E7567E"/>
    <w:rsid w:val="00E85146"/>
    <w:rsid w:val="00E85ABB"/>
    <w:rsid w:val="00E85D2A"/>
    <w:rsid w:val="00E85E55"/>
    <w:rsid w:val="00E87A9E"/>
    <w:rsid w:val="00E929FC"/>
    <w:rsid w:val="00E966C5"/>
    <w:rsid w:val="00EA0DA7"/>
    <w:rsid w:val="00EA1685"/>
    <w:rsid w:val="00EA3045"/>
    <w:rsid w:val="00EA71A7"/>
    <w:rsid w:val="00EA7B2E"/>
    <w:rsid w:val="00EB1CA4"/>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4A06"/>
    <w:rsid w:val="00F05F94"/>
    <w:rsid w:val="00F114C9"/>
    <w:rsid w:val="00F11FB3"/>
    <w:rsid w:val="00F13DF9"/>
    <w:rsid w:val="00F14A19"/>
    <w:rsid w:val="00F1692E"/>
    <w:rsid w:val="00F17110"/>
    <w:rsid w:val="00F267FC"/>
    <w:rsid w:val="00F309A0"/>
    <w:rsid w:val="00F31426"/>
    <w:rsid w:val="00F31EED"/>
    <w:rsid w:val="00F33FC1"/>
    <w:rsid w:val="00F409BF"/>
    <w:rsid w:val="00F4292C"/>
    <w:rsid w:val="00F471E1"/>
    <w:rsid w:val="00F50B04"/>
    <w:rsid w:val="00F552F8"/>
    <w:rsid w:val="00F5596B"/>
    <w:rsid w:val="00F56696"/>
    <w:rsid w:val="00F64C0D"/>
    <w:rsid w:val="00F72662"/>
    <w:rsid w:val="00F748F9"/>
    <w:rsid w:val="00F7702E"/>
    <w:rsid w:val="00F80F04"/>
    <w:rsid w:val="00F81EA3"/>
    <w:rsid w:val="00F83602"/>
    <w:rsid w:val="00F83619"/>
    <w:rsid w:val="00F83A19"/>
    <w:rsid w:val="00F86B7C"/>
    <w:rsid w:val="00F925C2"/>
    <w:rsid w:val="00F9367A"/>
    <w:rsid w:val="00FA0805"/>
    <w:rsid w:val="00FA509E"/>
    <w:rsid w:val="00FA5B1C"/>
    <w:rsid w:val="00FA5FD3"/>
    <w:rsid w:val="00FB2A7C"/>
    <w:rsid w:val="00FB2AE1"/>
    <w:rsid w:val="00FB526C"/>
    <w:rsid w:val="00FC0B20"/>
    <w:rsid w:val="00FC610B"/>
    <w:rsid w:val="00FD3156"/>
    <w:rsid w:val="00FE19B5"/>
    <w:rsid w:val="00FE6857"/>
    <w:rsid w:val="00FE6B53"/>
    <w:rsid w:val="00FF003A"/>
    <w:rsid w:val="00FF19B8"/>
    <w:rsid w:val="00FF51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4003762B"/>
  <w15:chartTrackingRefBased/>
  <w15:docId w15:val="{752DBF5B-B5E3-4DE8-B082-744D39ADD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宋体"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宋体" w:hAnsi="Calibri Light"/>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basedOn w:val="McGillBoldMcGillItalic"/>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basedOn w:val="McGillBoldMcGillItalic"/>
    <w:rsid w:val="00691EFA"/>
    <w:rPr>
      <w:b/>
      <w:i/>
    </w:rPr>
  </w:style>
  <w:style w:type="character" w:customStyle="1" w:styleId="McGillBoldMcGillItalicMcGillSVisualEmphasis">
    <w:name w:val="McGill_Bold + McGill_Italic + McGill_S_VisualEmphasis"/>
    <w:basedOn w:val="McGillBoldMcGillItalic"/>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basedOn w:val="McGillBoldMcGillItalicMcGillUnderlin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basedOn w:val="McGillBoldMcGillItalicMcGillUnderline"/>
    <w:rsid w:val="00691EFA"/>
    <w:rPr>
      <w:b/>
      <w:i/>
      <w:u w:val="words"/>
    </w:rPr>
  </w:style>
  <w:style w:type="character" w:customStyle="1" w:styleId="McGillBoldMcGillItalicMcGillUnderlineMcGillSVisualEmphasis">
    <w:name w:val="McGill_Bold + McGill_Italic + McGill_Underline + McGill_S_VisualEmphasis"/>
    <w:basedOn w:val="McGillBoldMcGillItalicMcGillUnderline"/>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basedOn w:val="McGillBold"/>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basedOn w:val="McGillBold"/>
    <w:rsid w:val="00691EFA"/>
    <w:rPr>
      <w:b/>
    </w:rPr>
  </w:style>
  <w:style w:type="character" w:customStyle="1" w:styleId="McGillBoldMcGillSVisualEmphasis">
    <w:name w:val="McGill_Bold + McGill_S_VisualEmphasis"/>
    <w:basedOn w:val="McGillBold"/>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basedOn w:val="McGillBoldMcGillUnderlin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basedOn w:val="McGillBoldMcGillUnderline"/>
    <w:rsid w:val="00691EFA"/>
    <w:rPr>
      <w:b/>
      <w:u w:val="words"/>
    </w:rPr>
  </w:style>
  <w:style w:type="character" w:customStyle="1" w:styleId="McGillBoldMcGillUnderlineMcGillSVisualEmphasis">
    <w:name w:val="McGill_Bold + McGill_Underline + McGill_S_VisualEmphasis"/>
    <w:basedOn w:val="McGillBoldMcGillUnderline"/>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basedOn w:val="McGillNormal"/>
    <w:rsid w:val="00691EFA"/>
    <w:rPr>
      <w:rFonts w:ascii="Arial Unicode MS" w:eastAsia="Arial Unicode MS" w:hAnsi="Arial Unicode MS"/>
      <w:sz w:val="24"/>
      <w:szCs w:val="24"/>
    </w:rPr>
  </w:style>
  <w:style w:type="character" w:customStyle="1" w:styleId="McGillCAuthor">
    <w:name w:val="McGill_C_Author"/>
    <w:basedOn w:val="McGillNormal"/>
    <w:rsid w:val="00691EFA"/>
    <w:rPr>
      <w:rFonts w:ascii="Arial Unicode MS" w:eastAsia="Arial Unicode MS" w:hAnsi="Arial Unicode MS"/>
      <w:sz w:val="24"/>
      <w:szCs w:val="24"/>
    </w:rPr>
  </w:style>
  <w:style w:type="character" w:customStyle="1" w:styleId="McGillCAuthorSurname">
    <w:name w:val="McGill_C_Author_Surname"/>
    <w:basedOn w:val="McGillNormal"/>
    <w:rsid w:val="00691EFA"/>
    <w:rPr>
      <w:rFonts w:ascii="Arial Unicode MS" w:eastAsia="Arial Unicode MS" w:hAnsi="Arial Unicode MS"/>
      <w:sz w:val="24"/>
      <w:szCs w:val="24"/>
    </w:rPr>
  </w:style>
  <w:style w:type="character" w:customStyle="1" w:styleId="McGillCDOI">
    <w:name w:val="McGill_C_DOI"/>
    <w:basedOn w:val="McGillNormal"/>
    <w:rsid w:val="00691EFA"/>
    <w:rPr>
      <w:rFonts w:ascii="Arial Unicode MS" w:eastAsia="Arial Unicode MS" w:hAnsi="Arial Unicode MS"/>
      <w:sz w:val="24"/>
      <w:szCs w:val="24"/>
    </w:rPr>
  </w:style>
  <w:style w:type="character" w:customStyle="1" w:styleId="McGillCEdition">
    <w:name w:val="McGill_C_Edition"/>
    <w:basedOn w:val="McGillNormal"/>
    <w:rsid w:val="00691EFA"/>
    <w:rPr>
      <w:rFonts w:ascii="Arial Unicode MS" w:eastAsia="Arial Unicode MS" w:hAnsi="Arial Unicode MS"/>
      <w:sz w:val="24"/>
      <w:szCs w:val="24"/>
    </w:rPr>
  </w:style>
  <w:style w:type="character" w:customStyle="1" w:styleId="McGillCEditor">
    <w:name w:val="McGill_C_Editor"/>
    <w:basedOn w:val="McGillNormal"/>
    <w:rsid w:val="00691EFA"/>
    <w:rPr>
      <w:rFonts w:ascii="Arial Unicode MS" w:eastAsia="Arial Unicode MS" w:hAnsi="Arial Unicode MS"/>
      <w:sz w:val="24"/>
      <w:szCs w:val="24"/>
    </w:rPr>
  </w:style>
  <w:style w:type="character" w:customStyle="1" w:styleId="McGillCFirstname">
    <w:name w:val="McGill_C_Firstname"/>
    <w:basedOn w:val="McGillNormal"/>
    <w:rsid w:val="00691EFA"/>
    <w:rPr>
      <w:rFonts w:ascii="Arial Unicode MS" w:eastAsia="Arial Unicode MS" w:hAnsi="Arial Unicode MS"/>
      <w:sz w:val="24"/>
      <w:szCs w:val="24"/>
    </w:rPr>
  </w:style>
  <w:style w:type="character" w:customStyle="1" w:styleId="McGillCISBN">
    <w:name w:val="McGill_C_ISBN"/>
    <w:basedOn w:val="McGillNormal"/>
    <w:rsid w:val="00691EFA"/>
    <w:rPr>
      <w:rFonts w:ascii="Arial Unicode MS" w:eastAsia="Arial Unicode MS" w:hAnsi="Arial Unicode MS"/>
      <w:sz w:val="24"/>
      <w:szCs w:val="24"/>
    </w:rPr>
  </w:style>
  <w:style w:type="character" w:customStyle="1" w:styleId="McGillCISSN">
    <w:name w:val="McGill_C_ISSN"/>
    <w:basedOn w:val="McGillNormal"/>
    <w:rsid w:val="00691EFA"/>
    <w:rPr>
      <w:rFonts w:ascii="Arial Unicode MS" w:eastAsia="Arial Unicode MS" w:hAnsi="Arial Unicode MS"/>
      <w:sz w:val="24"/>
      <w:szCs w:val="24"/>
    </w:rPr>
  </w:style>
  <w:style w:type="character" w:customStyle="1" w:styleId="McGillCIssue">
    <w:name w:val="McGill_C_Issue"/>
    <w:basedOn w:val="McGillNormal"/>
    <w:rsid w:val="00691EFA"/>
    <w:rPr>
      <w:rFonts w:ascii="Arial Unicode MS" w:eastAsia="Arial Unicode MS" w:hAnsi="Arial Unicode MS"/>
      <w:sz w:val="24"/>
      <w:szCs w:val="24"/>
    </w:rPr>
  </w:style>
  <w:style w:type="character" w:customStyle="1" w:styleId="McGillCMiddleInitial">
    <w:name w:val="McGill_C_MiddleInitial"/>
    <w:basedOn w:val="McGillNormal"/>
    <w:rsid w:val="00691EFA"/>
    <w:rPr>
      <w:rFonts w:ascii="Arial Unicode MS" w:eastAsia="Arial Unicode MS" w:hAnsi="Arial Unicode MS"/>
      <w:sz w:val="24"/>
      <w:szCs w:val="24"/>
    </w:rPr>
  </w:style>
  <w:style w:type="character" w:customStyle="1" w:styleId="McGillCOthers">
    <w:name w:val="McGill_C_Others"/>
    <w:basedOn w:val="McGillNormal"/>
    <w:rsid w:val="00691EFA"/>
    <w:rPr>
      <w:rFonts w:ascii="Arial Unicode MS" w:eastAsia="Arial Unicode MS" w:hAnsi="Arial Unicode MS"/>
      <w:sz w:val="24"/>
      <w:szCs w:val="24"/>
    </w:rPr>
  </w:style>
  <w:style w:type="character" w:customStyle="1" w:styleId="McGillCPageRange">
    <w:name w:val="McGill_C_PageRange"/>
    <w:basedOn w:val="McGillNormal"/>
    <w:rsid w:val="00691EFA"/>
    <w:rPr>
      <w:rFonts w:ascii="Arial Unicode MS" w:eastAsia="Arial Unicode MS" w:hAnsi="Arial Unicode MS"/>
      <w:sz w:val="24"/>
      <w:szCs w:val="24"/>
    </w:rPr>
  </w:style>
  <w:style w:type="character" w:customStyle="1" w:styleId="McGillCPlaceOfPublication">
    <w:name w:val="McGill_C_PlaceOfPublication"/>
    <w:basedOn w:val="McGillNormal"/>
    <w:rsid w:val="00691EFA"/>
    <w:rPr>
      <w:rFonts w:ascii="Arial Unicode MS" w:eastAsia="Arial Unicode MS" w:hAnsi="Arial Unicode MS"/>
      <w:sz w:val="24"/>
      <w:szCs w:val="24"/>
    </w:rPr>
  </w:style>
  <w:style w:type="character" w:customStyle="1" w:styleId="McGillCPublicationDate">
    <w:name w:val="McGill_C_PublicationDate"/>
    <w:basedOn w:val="McGillNormal"/>
    <w:rsid w:val="00691EFA"/>
    <w:rPr>
      <w:rFonts w:ascii="Arial Unicode MS" w:eastAsia="Arial Unicode MS" w:hAnsi="Arial Unicode MS"/>
      <w:sz w:val="24"/>
      <w:szCs w:val="24"/>
    </w:rPr>
  </w:style>
  <w:style w:type="character" w:customStyle="1" w:styleId="McGillCPublisher">
    <w:name w:val="McGill_C_Publisher"/>
    <w:basedOn w:val="McGillNormal"/>
    <w:rsid w:val="00691EFA"/>
    <w:rPr>
      <w:rFonts w:ascii="Arial Unicode MS" w:eastAsia="Arial Unicode MS" w:hAnsi="Arial Unicode MS"/>
      <w:sz w:val="24"/>
      <w:szCs w:val="24"/>
    </w:rPr>
  </w:style>
  <w:style w:type="character" w:customStyle="1" w:styleId="McGillCTitle">
    <w:name w:val="McGill_C_Title"/>
    <w:basedOn w:val="McGillNormal"/>
    <w:rsid w:val="00691EFA"/>
    <w:rPr>
      <w:rFonts w:ascii="Arial Unicode MS" w:eastAsia="Arial Unicode MS" w:hAnsi="Arial Unicode MS"/>
      <w:sz w:val="24"/>
      <w:szCs w:val="24"/>
    </w:rPr>
  </w:style>
  <w:style w:type="character" w:customStyle="1" w:styleId="McGillCTitleOfArticle">
    <w:name w:val="McGill_C_TitleOfArticle"/>
    <w:basedOn w:val="McGillNormal"/>
    <w:rsid w:val="00691EFA"/>
    <w:rPr>
      <w:rFonts w:ascii="Arial Unicode MS" w:eastAsia="Arial Unicode MS" w:hAnsi="Arial Unicode MS"/>
      <w:sz w:val="24"/>
      <w:szCs w:val="24"/>
    </w:rPr>
  </w:style>
  <w:style w:type="character" w:customStyle="1" w:styleId="McGillCTitleOfBook">
    <w:name w:val="McGill_C_TitleOfBook"/>
    <w:basedOn w:val="McGillNormal"/>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basedOn w:val="McGillNormal"/>
    <w:rsid w:val="00691EFA"/>
    <w:rPr>
      <w:rFonts w:ascii="Arial Unicode MS" w:eastAsia="Arial Unicode MS" w:hAnsi="Arial Unicode MS"/>
      <w:sz w:val="24"/>
      <w:szCs w:val="24"/>
    </w:rPr>
  </w:style>
  <w:style w:type="character" w:customStyle="1" w:styleId="McGillCTitleOfOnlineSource">
    <w:name w:val="McGill_C_TitleOfOnlineSource"/>
    <w:basedOn w:val="McGillNormal"/>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basedOn w:val="McGillNormal"/>
    <w:rsid w:val="00691EFA"/>
    <w:rPr>
      <w:rFonts w:ascii="Arial Unicode MS" w:eastAsia="Arial Unicode MS" w:hAnsi="Arial Unicode MS"/>
      <w:sz w:val="24"/>
      <w:szCs w:val="24"/>
    </w:rPr>
  </w:style>
  <w:style w:type="character" w:customStyle="1" w:styleId="McGillCVersion">
    <w:name w:val="McGill_C_Version"/>
    <w:basedOn w:val="McGillNormal"/>
    <w:rsid w:val="00691EFA"/>
    <w:rPr>
      <w:rFonts w:ascii="Arial Unicode MS" w:eastAsia="Arial Unicode MS" w:hAnsi="Arial Unicode MS"/>
      <w:sz w:val="24"/>
      <w:szCs w:val="24"/>
    </w:rPr>
  </w:style>
  <w:style w:type="character" w:customStyle="1" w:styleId="McGillCVolume">
    <w:name w:val="McGill_C_Volume"/>
    <w:basedOn w:val="McGillNormal"/>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basedOn w:val="McGillNormal"/>
    <w:rsid w:val="00691EFA"/>
    <w:rPr>
      <w:rFonts w:ascii="Arial Unicode MS" w:eastAsia="Arial Unicode MS" w:hAnsi="Arial Unicode MS"/>
      <w:sz w:val="24"/>
      <w:szCs w:val="24"/>
    </w:rPr>
  </w:style>
  <w:style w:type="character" w:customStyle="1" w:styleId="McGillChemFormulaInline">
    <w:name w:val="McGill_Chem_Formula_Inline"/>
    <w:basedOn w:val="McGillNormal"/>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basedOn w:val="McGillItalic"/>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basedOn w:val="McGillItalic"/>
    <w:rsid w:val="00691EFA"/>
    <w:rPr>
      <w:i/>
    </w:rPr>
  </w:style>
  <w:style w:type="character" w:customStyle="1" w:styleId="McGillItalicMcGillSVisualEmphasis">
    <w:name w:val="McGill_Italic + McGill_S_VisualEmphasis"/>
    <w:basedOn w:val="McGillItalic"/>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basedOn w:val="McGillItalicMcGillUnderline"/>
    <w:rsid w:val="00691EFA"/>
    <w:rPr>
      <w:i/>
      <w:u w:val="words"/>
    </w:rPr>
  </w:style>
  <w:style w:type="character" w:customStyle="1" w:styleId="McGillItalicMcGillUnderlineMcGillSTechnicalTerm">
    <w:name w:val="McGill_Italic + McGill_Underline + McGill_S_TechnicalTerm"/>
    <w:basedOn w:val="McGillItalicMcGillUnderline"/>
    <w:rsid w:val="00691EFA"/>
    <w:rPr>
      <w:i/>
      <w:u w:val="words"/>
    </w:rPr>
  </w:style>
  <w:style w:type="character" w:customStyle="1" w:styleId="McGillItalicMcGillUnderlineMcGillSTitle">
    <w:name w:val="McGill_Italic + McGill_Underline + McGill_S_Title"/>
    <w:basedOn w:val="McGillItalicMcGillUnderline"/>
    <w:rsid w:val="00691EFA"/>
    <w:rPr>
      <w:i/>
      <w:u w:val="words"/>
    </w:rPr>
  </w:style>
  <w:style w:type="character" w:customStyle="1" w:styleId="McGillItalicMcGillUnderlineMcGillSVisualEmphasis">
    <w:name w:val="McGill_Italic + McGill_Underline + McGill_S_VisualEmphasis"/>
    <w:basedOn w:val="McGillItalicMcGillUnderline"/>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basedOn w:val="McGillNormal"/>
    <w:rsid w:val="00691EFA"/>
    <w:rPr>
      <w:rFonts w:ascii="Arial Unicode MS" w:eastAsia="Arial Unicode MS" w:hAnsi="Arial Unicode MS"/>
      <w:sz w:val="24"/>
      <w:szCs w:val="24"/>
    </w:rPr>
  </w:style>
  <w:style w:type="character" w:customStyle="1" w:styleId="McGillMathFormulaInline">
    <w:name w:val="McGill_Math_Formula_Inline"/>
    <w:basedOn w:val="McGillNormal"/>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basedOn w:val="McGillBodyText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basedOn w:val="McGillNormal"/>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basedOn w:val="McGillNormal"/>
    <w:rsid w:val="00691EFA"/>
    <w:rPr>
      <w:rFonts w:ascii="Arial Unicode MS" w:eastAsia="Arial Unicode MS" w:hAnsi="Arial Unicode MS"/>
      <w:sz w:val="24"/>
      <w:szCs w:val="24"/>
    </w:rPr>
  </w:style>
  <w:style w:type="character" w:customStyle="1" w:styleId="McGillSProperName">
    <w:name w:val="McGill_S_ProperName"/>
    <w:basedOn w:val="McGillNormal"/>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basedOn w:val="McGillNormal"/>
    <w:rsid w:val="00691EFA"/>
    <w:rPr>
      <w:rFonts w:ascii="Arial Unicode MS" w:eastAsia="Arial Unicode MS" w:hAnsi="Arial Unicode MS"/>
      <w:sz w:val="24"/>
      <w:szCs w:val="24"/>
    </w:rPr>
  </w:style>
  <w:style w:type="character" w:customStyle="1" w:styleId="McGillSTitle">
    <w:name w:val="McGill_S_Title"/>
    <w:basedOn w:val="McGillNormal"/>
    <w:rsid w:val="00691EFA"/>
    <w:rPr>
      <w:rFonts w:ascii="Arial Unicode MS" w:eastAsia="Arial Unicode MS" w:hAnsi="Arial Unicode MS"/>
      <w:sz w:val="24"/>
      <w:szCs w:val="24"/>
    </w:rPr>
  </w:style>
  <w:style w:type="character" w:customStyle="1" w:styleId="McGillSVisualEmphasis">
    <w:name w:val="McGill_S_VisualEmphasis"/>
    <w:basedOn w:val="McGillNormal"/>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basedOn w:val="McGillUnderlin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basedOn w:val="McGillUnderline"/>
    <w:rsid w:val="00691EFA"/>
    <w:rPr>
      <w:u w:val="words"/>
    </w:rPr>
  </w:style>
  <w:style w:type="character" w:customStyle="1" w:styleId="McGillUnderlineMcGillSVisualEmphasis">
    <w:name w:val="McGill_Underline + McGill_S_VisualEmphasis"/>
    <w:basedOn w:val="McGillUnderline"/>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宋体"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宋体"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宋体"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宋体"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basedOn w:val="DefaultParagraphFon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oleObject" Target="embeddings/oleObject5.bin"/><Relationship Id="rId34" Type="http://schemas.openxmlformats.org/officeDocument/2006/relationships/image" Target="media/image15.emf"/><Relationship Id="rId42" Type="http://schemas.openxmlformats.org/officeDocument/2006/relationships/oleObject" Target="embeddings/oleObject12.bin"/><Relationship Id="rId47" Type="http://schemas.openxmlformats.org/officeDocument/2006/relationships/image" Target="media/image22.emf"/><Relationship Id="rId50" Type="http://schemas.openxmlformats.org/officeDocument/2006/relationships/oleObject" Target="embeddings/oleObject13.bin"/><Relationship Id="rId55" Type="http://schemas.openxmlformats.org/officeDocument/2006/relationships/image" Target="media/image27.emf"/><Relationship Id="rId63" Type="http://schemas.openxmlformats.org/officeDocument/2006/relationships/image" Target="media/image31.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emf"/><Relationship Id="rId32" Type="http://schemas.openxmlformats.org/officeDocument/2006/relationships/image" Target="media/image14.emf"/><Relationship Id="rId37" Type="http://schemas.openxmlformats.org/officeDocument/2006/relationships/footer" Target="footer1.xml"/><Relationship Id="rId40" Type="http://schemas.openxmlformats.org/officeDocument/2006/relationships/oleObject" Target="embeddings/oleObject11.bin"/><Relationship Id="rId45" Type="http://schemas.openxmlformats.org/officeDocument/2006/relationships/image" Target="media/image20.png"/><Relationship Id="rId53" Type="http://schemas.openxmlformats.org/officeDocument/2006/relationships/image" Target="media/image26.emf"/><Relationship Id="rId58" Type="http://schemas.openxmlformats.org/officeDocument/2006/relationships/oleObject" Target="embeddings/oleObject17.bin"/><Relationship Id="rId66" Type="http://schemas.openxmlformats.org/officeDocument/2006/relationships/image" Target="media/image32.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header" Target="header1.xml"/><Relationship Id="rId49" Type="http://schemas.openxmlformats.org/officeDocument/2006/relationships/image" Target="media/image24.emf"/><Relationship Id="rId57" Type="http://schemas.openxmlformats.org/officeDocument/2006/relationships/image" Target="media/image28.emf"/><Relationship Id="rId61" Type="http://schemas.openxmlformats.org/officeDocument/2006/relationships/chart" Target="charts/chart1.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jpeg"/><Relationship Id="rId22" Type="http://schemas.openxmlformats.org/officeDocument/2006/relationships/image" Target="media/image8.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hyperlink" Target="http://go.worldbank.org/WVH5RSX920"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oleObject" Target="embeddings/oleObject16.bin"/><Relationship Id="rId64" Type="http://schemas.openxmlformats.org/officeDocument/2006/relationships/oleObject" Target="embeddings/oleObject19.bin"/><Relationship Id="rId69"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footer" Target="footer2.xml"/><Relationship Id="rId46" Type="http://schemas.openxmlformats.org/officeDocument/2006/relationships/image" Target="media/image21.emf"/><Relationship Id="rId59" Type="http://schemas.openxmlformats.org/officeDocument/2006/relationships/image" Target="media/image29.emf"/><Relationship Id="rId67" Type="http://schemas.openxmlformats.org/officeDocument/2006/relationships/oleObject" Target="embeddings/oleObject20.bin"/><Relationship Id="rId20" Type="http://schemas.openxmlformats.org/officeDocument/2006/relationships/image" Target="media/image7.emf"/><Relationship Id="rId41" Type="http://schemas.openxmlformats.org/officeDocument/2006/relationships/image" Target="media/image17.emf"/><Relationship Id="rId54" Type="http://schemas.openxmlformats.org/officeDocument/2006/relationships/oleObject" Target="embeddings/oleObject15.bin"/><Relationship Id="rId62" Type="http://schemas.openxmlformats.org/officeDocument/2006/relationships/image" Target="media/image30.emf"/><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E:\Valyria%20Documents\Dropbox\Y4As\NMRs\As24titration.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G:\Dropbox\Y4As\NMRs\As24titration.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531289916339286"/>
          <c:y val="4.9178421042693411E-2"/>
          <c:w val="0.83060375056304059"/>
          <c:h val="0.80723228635871636"/>
        </c:manualLayout>
      </c:layout>
      <c:scatterChart>
        <c:scatterStyle val="lineMarker"/>
        <c:varyColors val="0"/>
        <c:ser>
          <c:idx val="0"/>
          <c:order val="0"/>
          <c:spPr>
            <a:ln w="28575">
              <a:noFill/>
            </a:ln>
          </c:spPr>
          <c:trendline>
            <c:trendlineType val="linear"/>
            <c:intercept val="0"/>
            <c:dispRSqr val="0"/>
            <c:dispEq val="0"/>
          </c:trendline>
          <c:xVal>
            <c:numRef>
              <c:f>Sheet1!$K$9:$K$21</c:f>
              <c:numCache>
                <c:formatCode>General</c:formatCode>
                <c:ptCount val="13"/>
                <c:pt idx="0">
                  <c:v>5.0020946738464449</c:v>
                </c:pt>
                <c:pt idx="1">
                  <c:v>2.5010473369232225</c:v>
                </c:pt>
                <c:pt idx="2">
                  <c:v>1.6673648912821484</c:v>
                </c:pt>
                <c:pt idx="3">
                  <c:v>1.2505236684616112</c:v>
                </c:pt>
                <c:pt idx="4">
                  <c:v>1.2505236684616112</c:v>
                </c:pt>
                <c:pt idx="5">
                  <c:v>1.0004189347692889</c:v>
                </c:pt>
                <c:pt idx="6">
                  <c:v>0.83368244564107419</c:v>
                </c:pt>
                <c:pt idx="7">
                  <c:v>0.71458495340663497</c:v>
                </c:pt>
                <c:pt idx="8">
                  <c:v>0.62526183423080561</c:v>
                </c:pt>
                <c:pt idx="9">
                  <c:v>0.55578829709404942</c:v>
                </c:pt>
                <c:pt idx="10">
                  <c:v>0.50020946738464445</c:v>
                </c:pt>
                <c:pt idx="11">
                  <c:v>0.45473587944058591</c:v>
                </c:pt>
                <c:pt idx="12">
                  <c:v>0.35729247670331749</c:v>
                </c:pt>
              </c:numCache>
            </c:numRef>
          </c:xVal>
          <c:yVal>
            <c:numRef>
              <c:f>Sheet1!$J$9:$J$21</c:f>
              <c:numCache>
                <c:formatCode>General</c:formatCode>
                <c:ptCount val="13"/>
                <c:pt idx="0">
                  <c:v>4.1975051975051976</c:v>
                </c:pt>
                <c:pt idx="1">
                  <c:v>2.0783438510081576</c:v>
                </c:pt>
                <c:pt idx="2">
                  <c:v>1.4888374524005077</c:v>
                </c:pt>
                <c:pt idx="3">
                  <c:v>1.072002817952012</c:v>
                </c:pt>
                <c:pt idx="4">
                  <c:v>1.0684883336091344</c:v>
                </c:pt>
                <c:pt idx="5">
                  <c:v>0.89782130114628422</c:v>
                </c:pt>
                <c:pt idx="6">
                  <c:v>0.71485406591899014</c:v>
                </c:pt>
                <c:pt idx="7">
                  <c:v>0.61535230833844867</c:v>
                </c:pt>
                <c:pt idx="8">
                  <c:v>0.53714549227576669</c:v>
                </c:pt>
                <c:pt idx="9">
                  <c:v>0.52756518949635667</c:v>
                </c:pt>
                <c:pt idx="10">
                  <c:v>0.48045064917760966</c:v>
                </c:pt>
                <c:pt idx="11">
                  <c:v>0.48025341938539884</c:v>
                </c:pt>
                <c:pt idx="12">
                  <c:v>0.46417171805909396</c:v>
                </c:pt>
              </c:numCache>
            </c:numRef>
          </c:yVal>
          <c:smooth val="0"/>
        </c:ser>
        <c:dLbls>
          <c:showLegendKey val="0"/>
          <c:showVal val="0"/>
          <c:showCatName val="0"/>
          <c:showSerName val="0"/>
          <c:showPercent val="0"/>
          <c:showBubbleSize val="0"/>
        </c:dLbls>
        <c:axId val="593908120"/>
        <c:axId val="593909296"/>
      </c:scatterChart>
      <c:valAx>
        <c:axId val="593908120"/>
        <c:scaling>
          <c:orientation val="minMax"/>
        </c:scaling>
        <c:delete val="0"/>
        <c:axPos val="b"/>
        <c:title>
          <c:tx>
            <c:rich>
              <a:bodyPr/>
              <a:lstStyle/>
              <a:p>
                <a:pPr>
                  <a:defRPr/>
                </a:pPr>
                <a:r>
                  <a:rPr lang="en-CA"/>
                  <a:t>Ratio based on molecular weight</a:t>
                </a:r>
              </a:p>
            </c:rich>
          </c:tx>
          <c:layout>
            <c:manualLayout>
              <c:xMode val="edge"/>
              <c:yMode val="edge"/>
              <c:x val="0.375416269924985"/>
              <c:y val="0.92498133273649541"/>
            </c:manualLayout>
          </c:layout>
          <c:overlay val="0"/>
        </c:title>
        <c:numFmt formatCode="General" sourceLinked="1"/>
        <c:majorTickMark val="none"/>
        <c:minorTickMark val="none"/>
        <c:tickLblPos val="nextTo"/>
        <c:crossAx val="593909296"/>
        <c:crosses val="autoZero"/>
        <c:crossBetween val="midCat"/>
      </c:valAx>
      <c:valAx>
        <c:axId val="593909296"/>
        <c:scaling>
          <c:orientation val="minMax"/>
        </c:scaling>
        <c:delete val="0"/>
        <c:axPos val="l"/>
        <c:title>
          <c:tx>
            <c:rich>
              <a:bodyPr/>
              <a:lstStyle/>
              <a:p>
                <a:pPr>
                  <a:defRPr/>
                </a:pPr>
                <a:r>
                  <a:rPr lang="en-CA"/>
                  <a:t>Ratio</a:t>
                </a:r>
                <a:r>
                  <a:rPr lang="en-CA" baseline="0"/>
                  <a:t> on NMR integrals</a:t>
                </a:r>
              </a:p>
            </c:rich>
          </c:tx>
          <c:overlay val="0"/>
        </c:title>
        <c:numFmt formatCode="General" sourceLinked="1"/>
        <c:majorTickMark val="none"/>
        <c:minorTickMark val="none"/>
        <c:tickLblPos val="nextTo"/>
        <c:crossAx val="593908120"/>
        <c:crosses val="autoZero"/>
        <c:crossBetween val="midCat"/>
      </c:valAx>
      <c:spPr>
        <a:noFill/>
        <a:ln w="25400">
          <a:noFill/>
        </a:ln>
      </c:spPr>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593910472"/>
        <c:axId val="593910864"/>
      </c:scatterChart>
      <c:valAx>
        <c:axId val="593910472"/>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593910864"/>
        <c:crosses val="autoZero"/>
        <c:crossBetween val="midCat"/>
      </c:valAx>
      <c:valAx>
        <c:axId val="593910864"/>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593910472"/>
        <c:crosses val="autoZero"/>
        <c:crossBetween val="midCat"/>
      </c:valAx>
    </c:plotArea>
    <c:legend>
      <c:legendPos val="r"/>
      <c:layout>
        <c:manualLayout>
          <c:xMode val="edge"/>
          <c:yMode val="edge"/>
          <c:x val="0.70391071733729449"/>
          <c:y val="0.5058759318981404"/>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6D08F-8D4F-4BC1-BEF3-B56CC1B08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mcgilletd.dot</Template>
  <TotalTime>87</TotalTime>
  <Pages>67</Pages>
  <Words>24178</Words>
  <Characters>137819</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McGill University</Company>
  <LinksUpToDate>false</LinksUpToDate>
  <CharactersWithSpaces>161674</CharactersWithSpaces>
  <SharedDoc>false</SharedDoc>
  <HLinks>
    <vt:vector size="342" baseType="variant">
      <vt:variant>
        <vt:i4>7733332</vt:i4>
      </vt:variant>
      <vt:variant>
        <vt:i4>593</vt:i4>
      </vt:variant>
      <vt:variant>
        <vt:i4>0</vt:i4>
      </vt:variant>
      <vt:variant>
        <vt:i4>5</vt:i4>
      </vt:variant>
      <vt:variant>
        <vt:lpwstr/>
      </vt:variant>
      <vt:variant>
        <vt:lpwstr>_ENREF_4_3</vt:lpwstr>
      </vt:variant>
      <vt:variant>
        <vt:i4>7798868</vt:i4>
      </vt:variant>
      <vt:variant>
        <vt:i4>587</vt:i4>
      </vt:variant>
      <vt:variant>
        <vt:i4>0</vt:i4>
      </vt:variant>
      <vt:variant>
        <vt:i4>5</vt:i4>
      </vt:variant>
      <vt:variant>
        <vt:lpwstr/>
      </vt:variant>
      <vt:variant>
        <vt:lpwstr>_ENREF_4_2</vt:lpwstr>
      </vt:variant>
      <vt:variant>
        <vt:i4>7602260</vt:i4>
      </vt:variant>
      <vt:variant>
        <vt:i4>575</vt:i4>
      </vt:variant>
      <vt:variant>
        <vt:i4>0</vt:i4>
      </vt:variant>
      <vt:variant>
        <vt:i4>5</vt:i4>
      </vt:variant>
      <vt:variant>
        <vt:lpwstr/>
      </vt:variant>
      <vt:variant>
        <vt:lpwstr>_ENREF_4_1</vt:lpwstr>
      </vt:variant>
      <vt:variant>
        <vt:i4>7536724</vt:i4>
      </vt:variant>
      <vt:variant>
        <vt:i4>548</vt:i4>
      </vt:variant>
      <vt:variant>
        <vt:i4>0</vt:i4>
      </vt:variant>
      <vt:variant>
        <vt:i4>5</vt:i4>
      </vt:variant>
      <vt:variant>
        <vt:lpwstr/>
      </vt:variant>
      <vt:variant>
        <vt:lpwstr>_ENREF_3_17</vt:lpwstr>
      </vt:variant>
      <vt:variant>
        <vt:i4>7536724</vt:i4>
      </vt:variant>
      <vt:variant>
        <vt:i4>539</vt:i4>
      </vt:variant>
      <vt:variant>
        <vt:i4>0</vt:i4>
      </vt:variant>
      <vt:variant>
        <vt:i4>5</vt:i4>
      </vt:variant>
      <vt:variant>
        <vt:lpwstr/>
      </vt:variant>
      <vt:variant>
        <vt:lpwstr>_ENREF_3_16</vt:lpwstr>
      </vt:variant>
      <vt:variant>
        <vt:i4>7798868</vt:i4>
      </vt:variant>
      <vt:variant>
        <vt:i4>533</vt:i4>
      </vt:variant>
      <vt:variant>
        <vt:i4>0</vt:i4>
      </vt:variant>
      <vt:variant>
        <vt:i4>5</vt:i4>
      </vt:variant>
      <vt:variant>
        <vt:lpwstr/>
      </vt:variant>
      <vt:variant>
        <vt:lpwstr>_ENREF_3_5</vt:lpwstr>
      </vt:variant>
      <vt:variant>
        <vt:i4>7667796</vt:i4>
      </vt:variant>
      <vt:variant>
        <vt:i4>527</vt:i4>
      </vt:variant>
      <vt:variant>
        <vt:i4>0</vt:i4>
      </vt:variant>
      <vt:variant>
        <vt:i4>5</vt:i4>
      </vt:variant>
      <vt:variant>
        <vt:lpwstr/>
      </vt:variant>
      <vt:variant>
        <vt:lpwstr>_ENREF_3_7</vt:lpwstr>
      </vt:variant>
      <vt:variant>
        <vt:i4>7536724</vt:i4>
      </vt:variant>
      <vt:variant>
        <vt:i4>521</vt:i4>
      </vt:variant>
      <vt:variant>
        <vt:i4>0</vt:i4>
      </vt:variant>
      <vt:variant>
        <vt:i4>5</vt:i4>
      </vt:variant>
      <vt:variant>
        <vt:lpwstr/>
      </vt:variant>
      <vt:variant>
        <vt:lpwstr>_ENREF_3_15</vt:lpwstr>
      </vt:variant>
      <vt:variant>
        <vt:i4>7536724</vt:i4>
      </vt:variant>
      <vt:variant>
        <vt:i4>515</vt:i4>
      </vt:variant>
      <vt:variant>
        <vt:i4>0</vt:i4>
      </vt:variant>
      <vt:variant>
        <vt:i4>5</vt:i4>
      </vt:variant>
      <vt:variant>
        <vt:lpwstr/>
      </vt:variant>
      <vt:variant>
        <vt:lpwstr>_ENREF_3_14</vt:lpwstr>
      </vt:variant>
      <vt:variant>
        <vt:i4>7536724</vt:i4>
      </vt:variant>
      <vt:variant>
        <vt:i4>509</vt:i4>
      </vt:variant>
      <vt:variant>
        <vt:i4>0</vt:i4>
      </vt:variant>
      <vt:variant>
        <vt:i4>5</vt:i4>
      </vt:variant>
      <vt:variant>
        <vt:lpwstr/>
      </vt:variant>
      <vt:variant>
        <vt:lpwstr>_ENREF_3_13</vt:lpwstr>
      </vt:variant>
      <vt:variant>
        <vt:i4>7798868</vt:i4>
      </vt:variant>
      <vt:variant>
        <vt:i4>503</vt:i4>
      </vt:variant>
      <vt:variant>
        <vt:i4>0</vt:i4>
      </vt:variant>
      <vt:variant>
        <vt:i4>5</vt:i4>
      </vt:variant>
      <vt:variant>
        <vt:lpwstr/>
      </vt:variant>
      <vt:variant>
        <vt:lpwstr>_ENREF_3_5</vt:lpwstr>
      </vt:variant>
      <vt:variant>
        <vt:i4>7602260</vt:i4>
      </vt:variant>
      <vt:variant>
        <vt:i4>497</vt:i4>
      </vt:variant>
      <vt:variant>
        <vt:i4>0</vt:i4>
      </vt:variant>
      <vt:variant>
        <vt:i4>5</vt:i4>
      </vt:variant>
      <vt:variant>
        <vt:lpwstr/>
      </vt:variant>
      <vt:variant>
        <vt:lpwstr>_ENREF_3_6</vt:lpwstr>
      </vt:variant>
      <vt:variant>
        <vt:i4>7995476</vt:i4>
      </vt:variant>
      <vt:variant>
        <vt:i4>491</vt:i4>
      </vt:variant>
      <vt:variant>
        <vt:i4>0</vt:i4>
      </vt:variant>
      <vt:variant>
        <vt:i4>5</vt:i4>
      </vt:variant>
      <vt:variant>
        <vt:lpwstr/>
      </vt:variant>
      <vt:variant>
        <vt:lpwstr>_ENREF_3_8</vt:lpwstr>
      </vt:variant>
      <vt:variant>
        <vt:i4>7536724</vt:i4>
      </vt:variant>
      <vt:variant>
        <vt:i4>485</vt:i4>
      </vt:variant>
      <vt:variant>
        <vt:i4>0</vt:i4>
      </vt:variant>
      <vt:variant>
        <vt:i4>5</vt:i4>
      </vt:variant>
      <vt:variant>
        <vt:lpwstr/>
      </vt:variant>
      <vt:variant>
        <vt:lpwstr>_ENREF_3_12</vt:lpwstr>
      </vt:variant>
      <vt:variant>
        <vt:i4>8061012</vt:i4>
      </vt:variant>
      <vt:variant>
        <vt:i4>479</vt:i4>
      </vt:variant>
      <vt:variant>
        <vt:i4>0</vt:i4>
      </vt:variant>
      <vt:variant>
        <vt:i4>5</vt:i4>
      </vt:variant>
      <vt:variant>
        <vt:lpwstr/>
      </vt:variant>
      <vt:variant>
        <vt:lpwstr>_ENREF_3_9</vt:lpwstr>
      </vt:variant>
      <vt:variant>
        <vt:i4>7667796</vt:i4>
      </vt:variant>
      <vt:variant>
        <vt:i4>473</vt:i4>
      </vt:variant>
      <vt:variant>
        <vt:i4>0</vt:i4>
      </vt:variant>
      <vt:variant>
        <vt:i4>5</vt:i4>
      </vt:variant>
      <vt:variant>
        <vt:lpwstr/>
      </vt:variant>
      <vt:variant>
        <vt:lpwstr>_ENREF_3_7</vt:lpwstr>
      </vt:variant>
      <vt:variant>
        <vt:i4>7405652</vt:i4>
      </vt:variant>
      <vt:variant>
        <vt:i4>465</vt:i4>
      </vt:variant>
      <vt:variant>
        <vt:i4>0</vt:i4>
      </vt:variant>
      <vt:variant>
        <vt:i4>5</vt:i4>
      </vt:variant>
      <vt:variant>
        <vt:lpwstr/>
      </vt:variant>
      <vt:variant>
        <vt:lpwstr>_ENREF_3_3</vt:lpwstr>
      </vt:variant>
      <vt:variant>
        <vt:i4>7536724</vt:i4>
      </vt:variant>
      <vt:variant>
        <vt:i4>459</vt:i4>
      </vt:variant>
      <vt:variant>
        <vt:i4>0</vt:i4>
      </vt:variant>
      <vt:variant>
        <vt:i4>5</vt:i4>
      </vt:variant>
      <vt:variant>
        <vt:lpwstr/>
      </vt:variant>
      <vt:variant>
        <vt:lpwstr>_ENREF_3_11</vt:lpwstr>
      </vt:variant>
      <vt:variant>
        <vt:i4>7733332</vt:i4>
      </vt:variant>
      <vt:variant>
        <vt:i4>453</vt:i4>
      </vt:variant>
      <vt:variant>
        <vt:i4>0</vt:i4>
      </vt:variant>
      <vt:variant>
        <vt:i4>5</vt:i4>
      </vt:variant>
      <vt:variant>
        <vt:lpwstr/>
      </vt:variant>
      <vt:variant>
        <vt:lpwstr>_ENREF_3_4</vt:lpwstr>
      </vt:variant>
      <vt:variant>
        <vt:i4>7340116</vt:i4>
      </vt:variant>
      <vt:variant>
        <vt:i4>447</vt:i4>
      </vt:variant>
      <vt:variant>
        <vt:i4>0</vt:i4>
      </vt:variant>
      <vt:variant>
        <vt:i4>5</vt:i4>
      </vt:variant>
      <vt:variant>
        <vt:lpwstr/>
      </vt:variant>
      <vt:variant>
        <vt:lpwstr>_ENREF_3_2</vt:lpwstr>
      </vt:variant>
      <vt:variant>
        <vt:i4>7536724</vt:i4>
      </vt:variant>
      <vt:variant>
        <vt:i4>441</vt:i4>
      </vt:variant>
      <vt:variant>
        <vt:i4>0</vt:i4>
      </vt:variant>
      <vt:variant>
        <vt:i4>5</vt:i4>
      </vt:variant>
      <vt:variant>
        <vt:lpwstr/>
      </vt:variant>
      <vt:variant>
        <vt:lpwstr>_ENREF_3_10</vt:lpwstr>
      </vt:variant>
      <vt:variant>
        <vt:i4>7536724</vt:i4>
      </vt:variant>
      <vt:variant>
        <vt:i4>435</vt:i4>
      </vt:variant>
      <vt:variant>
        <vt:i4>0</vt:i4>
      </vt:variant>
      <vt:variant>
        <vt:i4>5</vt:i4>
      </vt:variant>
      <vt:variant>
        <vt:lpwstr/>
      </vt:variant>
      <vt:variant>
        <vt:lpwstr>_ENREF_3_1</vt:lpwstr>
      </vt:variant>
      <vt:variant>
        <vt:i4>2555938</vt:i4>
      </vt:variant>
      <vt:variant>
        <vt:i4>431</vt:i4>
      </vt:variant>
      <vt:variant>
        <vt:i4>0</vt:i4>
      </vt:variant>
      <vt:variant>
        <vt:i4>5</vt:i4>
      </vt:variant>
      <vt:variant>
        <vt:lpwstr>http://go.worldbank.org/WVH5RSX920</vt:lpwstr>
      </vt:variant>
      <vt:variant>
        <vt:lpwstr/>
      </vt:variant>
      <vt:variant>
        <vt:i4>7471188</vt:i4>
      </vt:variant>
      <vt:variant>
        <vt:i4>420</vt:i4>
      </vt:variant>
      <vt:variant>
        <vt:i4>0</vt:i4>
      </vt:variant>
      <vt:variant>
        <vt:i4>5</vt:i4>
      </vt:variant>
      <vt:variant>
        <vt:lpwstr/>
      </vt:variant>
      <vt:variant>
        <vt:lpwstr>_ENREF_1_29</vt:lpwstr>
      </vt:variant>
      <vt:variant>
        <vt:i4>7471188</vt:i4>
      </vt:variant>
      <vt:variant>
        <vt:i4>411</vt:i4>
      </vt:variant>
      <vt:variant>
        <vt:i4>0</vt:i4>
      </vt:variant>
      <vt:variant>
        <vt:i4>5</vt:i4>
      </vt:variant>
      <vt:variant>
        <vt:lpwstr/>
      </vt:variant>
      <vt:variant>
        <vt:lpwstr>_ENREF_1_28</vt:lpwstr>
      </vt:variant>
      <vt:variant>
        <vt:i4>7471188</vt:i4>
      </vt:variant>
      <vt:variant>
        <vt:i4>405</vt:i4>
      </vt:variant>
      <vt:variant>
        <vt:i4>0</vt:i4>
      </vt:variant>
      <vt:variant>
        <vt:i4>5</vt:i4>
      </vt:variant>
      <vt:variant>
        <vt:lpwstr/>
      </vt:variant>
      <vt:variant>
        <vt:lpwstr>_ENREF_1_27</vt:lpwstr>
      </vt:variant>
      <vt:variant>
        <vt:i4>7471188</vt:i4>
      </vt:variant>
      <vt:variant>
        <vt:i4>393</vt:i4>
      </vt:variant>
      <vt:variant>
        <vt:i4>0</vt:i4>
      </vt:variant>
      <vt:variant>
        <vt:i4>5</vt:i4>
      </vt:variant>
      <vt:variant>
        <vt:lpwstr/>
      </vt:variant>
      <vt:variant>
        <vt:lpwstr>_ENREF_1_26</vt:lpwstr>
      </vt:variant>
      <vt:variant>
        <vt:i4>7471188</vt:i4>
      </vt:variant>
      <vt:variant>
        <vt:i4>385</vt:i4>
      </vt:variant>
      <vt:variant>
        <vt:i4>0</vt:i4>
      </vt:variant>
      <vt:variant>
        <vt:i4>5</vt:i4>
      </vt:variant>
      <vt:variant>
        <vt:lpwstr/>
      </vt:variant>
      <vt:variant>
        <vt:lpwstr>_ENREF_1_25</vt:lpwstr>
      </vt:variant>
      <vt:variant>
        <vt:i4>7471188</vt:i4>
      </vt:variant>
      <vt:variant>
        <vt:i4>379</vt:i4>
      </vt:variant>
      <vt:variant>
        <vt:i4>0</vt:i4>
      </vt:variant>
      <vt:variant>
        <vt:i4>5</vt:i4>
      </vt:variant>
      <vt:variant>
        <vt:lpwstr/>
      </vt:variant>
      <vt:variant>
        <vt:lpwstr>_ENREF_1_23</vt:lpwstr>
      </vt:variant>
      <vt:variant>
        <vt:i4>7471188</vt:i4>
      </vt:variant>
      <vt:variant>
        <vt:i4>373</vt:i4>
      </vt:variant>
      <vt:variant>
        <vt:i4>0</vt:i4>
      </vt:variant>
      <vt:variant>
        <vt:i4>5</vt:i4>
      </vt:variant>
      <vt:variant>
        <vt:lpwstr/>
      </vt:variant>
      <vt:variant>
        <vt:lpwstr>_ENREF_1_24</vt:lpwstr>
      </vt:variant>
      <vt:variant>
        <vt:i4>7471188</vt:i4>
      </vt:variant>
      <vt:variant>
        <vt:i4>367</vt:i4>
      </vt:variant>
      <vt:variant>
        <vt:i4>0</vt:i4>
      </vt:variant>
      <vt:variant>
        <vt:i4>5</vt:i4>
      </vt:variant>
      <vt:variant>
        <vt:lpwstr/>
      </vt:variant>
      <vt:variant>
        <vt:lpwstr>_ENREF_1_23</vt:lpwstr>
      </vt:variant>
      <vt:variant>
        <vt:i4>7471188</vt:i4>
      </vt:variant>
      <vt:variant>
        <vt:i4>361</vt:i4>
      </vt:variant>
      <vt:variant>
        <vt:i4>0</vt:i4>
      </vt:variant>
      <vt:variant>
        <vt:i4>5</vt:i4>
      </vt:variant>
      <vt:variant>
        <vt:lpwstr/>
      </vt:variant>
      <vt:variant>
        <vt:lpwstr>_ENREF_1_22</vt:lpwstr>
      </vt:variant>
      <vt:variant>
        <vt:i4>7405652</vt:i4>
      </vt:variant>
      <vt:variant>
        <vt:i4>350</vt:i4>
      </vt:variant>
      <vt:variant>
        <vt:i4>0</vt:i4>
      </vt:variant>
      <vt:variant>
        <vt:i4>5</vt:i4>
      </vt:variant>
      <vt:variant>
        <vt:lpwstr/>
      </vt:variant>
      <vt:variant>
        <vt:lpwstr>_ENREF_1_12</vt:lpwstr>
      </vt:variant>
      <vt:variant>
        <vt:i4>7471188</vt:i4>
      </vt:variant>
      <vt:variant>
        <vt:i4>344</vt:i4>
      </vt:variant>
      <vt:variant>
        <vt:i4>0</vt:i4>
      </vt:variant>
      <vt:variant>
        <vt:i4>5</vt:i4>
      </vt:variant>
      <vt:variant>
        <vt:lpwstr/>
      </vt:variant>
      <vt:variant>
        <vt:lpwstr>_ENREF_1_21</vt:lpwstr>
      </vt:variant>
      <vt:variant>
        <vt:i4>7471188</vt:i4>
      </vt:variant>
      <vt:variant>
        <vt:i4>335</vt:i4>
      </vt:variant>
      <vt:variant>
        <vt:i4>0</vt:i4>
      </vt:variant>
      <vt:variant>
        <vt:i4>5</vt:i4>
      </vt:variant>
      <vt:variant>
        <vt:lpwstr/>
      </vt:variant>
      <vt:variant>
        <vt:lpwstr>_ENREF_1_20</vt:lpwstr>
      </vt:variant>
      <vt:variant>
        <vt:i4>7405652</vt:i4>
      </vt:variant>
      <vt:variant>
        <vt:i4>323</vt:i4>
      </vt:variant>
      <vt:variant>
        <vt:i4>0</vt:i4>
      </vt:variant>
      <vt:variant>
        <vt:i4>5</vt:i4>
      </vt:variant>
      <vt:variant>
        <vt:lpwstr/>
      </vt:variant>
      <vt:variant>
        <vt:lpwstr>_ENREF_1_19</vt:lpwstr>
      </vt:variant>
      <vt:variant>
        <vt:i4>7405652</vt:i4>
      </vt:variant>
      <vt:variant>
        <vt:i4>317</vt:i4>
      </vt:variant>
      <vt:variant>
        <vt:i4>0</vt:i4>
      </vt:variant>
      <vt:variant>
        <vt:i4>5</vt:i4>
      </vt:variant>
      <vt:variant>
        <vt:lpwstr/>
      </vt:variant>
      <vt:variant>
        <vt:lpwstr>_ENREF_1_18</vt:lpwstr>
      </vt:variant>
      <vt:variant>
        <vt:i4>7405652</vt:i4>
      </vt:variant>
      <vt:variant>
        <vt:i4>305</vt:i4>
      </vt:variant>
      <vt:variant>
        <vt:i4>0</vt:i4>
      </vt:variant>
      <vt:variant>
        <vt:i4>5</vt:i4>
      </vt:variant>
      <vt:variant>
        <vt:lpwstr/>
      </vt:variant>
      <vt:variant>
        <vt:lpwstr>_ENREF_1_17</vt:lpwstr>
      </vt:variant>
      <vt:variant>
        <vt:i4>7405652</vt:i4>
      </vt:variant>
      <vt:variant>
        <vt:i4>299</vt:i4>
      </vt:variant>
      <vt:variant>
        <vt:i4>0</vt:i4>
      </vt:variant>
      <vt:variant>
        <vt:i4>5</vt:i4>
      </vt:variant>
      <vt:variant>
        <vt:lpwstr/>
      </vt:variant>
      <vt:variant>
        <vt:lpwstr>_ENREF_1_16</vt:lpwstr>
      </vt:variant>
      <vt:variant>
        <vt:i4>7405652</vt:i4>
      </vt:variant>
      <vt:variant>
        <vt:i4>287</vt:i4>
      </vt:variant>
      <vt:variant>
        <vt:i4>0</vt:i4>
      </vt:variant>
      <vt:variant>
        <vt:i4>5</vt:i4>
      </vt:variant>
      <vt:variant>
        <vt:lpwstr/>
      </vt:variant>
      <vt:variant>
        <vt:lpwstr>_ENREF_1_15</vt:lpwstr>
      </vt:variant>
      <vt:variant>
        <vt:i4>7405652</vt:i4>
      </vt:variant>
      <vt:variant>
        <vt:i4>281</vt:i4>
      </vt:variant>
      <vt:variant>
        <vt:i4>0</vt:i4>
      </vt:variant>
      <vt:variant>
        <vt:i4>5</vt:i4>
      </vt:variant>
      <vt:variant>
        <vt:lpwstr/>
      </vt:variant>
      <vt:variant>
        <vt:lpwstr>_ENREF_1_14</vt:lpwstr>
      </vt:variant>
      <vt:variant>
        <vt:i4>7405652</vt:i4>
      </vt:variant>
      <vt:variant>
        <vt:i4>273</vt:i4>
      </vt:variant>
      <vt:variant>
        <vt:i4>0</vt:i4>
      </vt:variant>
      <vt:variant>
        <vt:i4>5</vt:i4>
      </vt:variant>
      <vt:variant>
        <vt:lpwstr/>
      </vt:variant>
      <vt:variant>
        <vt:lpwstr>_ENREF_1_13</vt:lpwstr>
      </vt:variant>
      <vt:variant>
        <vt:i4>7405652</vt:i4>
      </vt:variant>
      <vt:variant>
        <vt:i4>262</vt:i4>
      </vt:variant>
      <vt:variant>
        <vt:i4>0</vt:i4>
      </vt:variant>
      <vt:variant>
        <vt:i4>5</vt:i4>
      </vt:variant>
      <vt:variant>
        <vt:lpwstr/>
      </vt:variant>
      <vt:variant>
        <vt:lpwstr>_ENREF_1_13</vt:lpwstr>
      </vt:variant>
      <vt:variant>
        <vt:i4>7798868</vt:i4>
      </vt:variant>
      <vt:variant>
        <vt:i4>244</vt:i4>
      </vt:variant>
      <vt:variant>
        <vt:i4>0</vt:i4>
      </vt:variant>
      <vt:variant>
        <vt:i4>5</vt:i4>
      </vt:variant>
      <vt:variant>
        <vt:lpwstr/>
      </vt:variant>
      <vt:variant>
        <vt:lpwstr>_ENREF_1_7</vt:lpwstr>
      </vt:variant>
      <vt:variant>
        <vt:i4>7405652</vt:i4>
      </vt:variant>
      <vt:variant>
        <vt:i4>236</vt:i4>
      </vt:variant>
      <vt:variant>
        <vt:i4>0</vt:i4>
      </vt:variant>
      <vt:variant>
        <vt:i4>5</vt:i4>
      </vt:variant>
      <vt:variant>
        <vt:lpwstr/>
      </vt:variant>
      <vt:variant>
        <vt:lpwstr>_ENREF_1_12</vt:lpwstr>
      </vt:variant>
      <vt:variant>
        <vt:i4>7405652</vt:i4>
      </vt:variant>
      <vt:variant>
        <vt:i4>230</vt:i4>
      </vt:variant>
      <vt:variant>
        <vt:i4>0</vt:i4>
      </vt:variant>
      <vt:variant>
        <vt:i4>5</vt:i4>
      </vt:variant>
      <vt:variant>
        <vt:lpwstr/>
      </vt:variant>
      <vt:variant>
        <vt:lpwstr>_ENREF_1_11</vt:lpwstr>
      </vt:variant>
      <vt:variant>
        <vt:i4>7405652</vt:i4>
      </vt:variant>
      <vt:variant>
        <vt:i4>221</vt:i4>
      </vt:variant>
      <vt:variant>
        <vt:i4>0</vt:i4>
      </vt:variant>
      <vt:variant>
        <vt:i4>5</vt:i4>
      </vt:variant>
      <vt:variant>
        <vt:lpwstr/>
      </vt:variant>
      <vt:variant>
        <vt:lpwstr>_ENREF_1_10</vt:lpwstr>
      </vt:variant>
      <vt:variant>
        <vt:i4>7929940</vt:i4>
      </vt:variant>
      <vt:variant>
        <vt:i4>215</vt:i4>
      </vt:variant>
      <vt:variant>
        <vt:i4>0</vt:i4>
      </vt:variant>
      <vt:variant>
        <vt:i4>5</vt:i4>
      </vt:variant>
      <vt:variant>
        <vt:lpwstr/>
      </vt:variant>
      <vt:variant>
        <vt:lpwstr>_ENREF_1_9</vt:lpwstr>
      </vt:variant>
      <vt:variant>
        <vt:i4>7864404</vt:i4>
      </vt:variant>
      <vt:variant>
        <vt:i4>209</vt:i4>
      </vt:variant>
      <vt:variant>
        <vt:i4>0</vt:i4>
      </vt:variant>
      <vt:variant>
        <vt:i4>5</vt:i4>
      </vt:variant>
      <vt:variant>
        <vt:lpwstr/>
      </vt:variant>
      <vt:variant>
        <vt:lpwstr>_ENREF_1_8</vt:lpwstr>
      </vt:variant>
      <vt:variant>
        <vt:i4>7798868</vt:i4>
      </vt:variant>
      <vt:variant>
        <vt:i4>197</vt:i4>
      </vt:variant>
      <vt:variant>
        <vt:i4>0</vt:i4>
      </vt:variant>
      <vt:variant>
        <vt:i4>5</vt:i4>
      </vt:variant>
      <vt:variant>
        <vt:lpwstr/>
      </vt:variant>
      <vt:variant>
        <vt:lpwstr>_ENREF_1_7</vt:lpwstr>
      </vt:variant>
      <vt:variant>
        <vt:i4>7733332</vt:i4>
      </vt:variant>
      <vt:variant>
        <vt:i4>189</vt:i4>
      </vt:variant>
      <vt:variant>
        <vt:i4>0</vt:i4>
      </vt:variant>
      <vt:variant>
        <vt:i4>5</vt:i4>
      </vt:variant>
      <vt:variant>
        <vt:lpwstr/>
      </vt:variant>
      <vt:variant>
        <vt:lpwstr>_ENREF_1_6</vt:lpwstr>
      </vt:variant>
      <vt:variant>
        <vt:i4>7667796</vt:i4>
      </vt:variant>
      <vt:variant>
        <vt:i4>183</vt:i4>
      </vt:variant>
      <vt:variant>
        <vt:i4>0</vt:i4>
      </vt:variant>
      <vt:variant>
        <vt:i4>5</vt:i4>
      </vt:variant>
      <vt:variant>
        <vt:lpwstr/>
      </vt:variant>
      <vt:variant>
        <vt:lpwstr>_ENREF_1_5</vt:lpwstr>
      </vt:variant>
      <vt:variant>
        <vt:i4>7471188</vt:i4>
      </vt:variant>
      <vt:variant>
        <vt:i4>177</vt:i4>
      </vt:variant>
      <vt:variant>
        <vt:i4>0</vt:i4>
      </vt:variant>
      <vt:variant>
        <vt:i4>5</vt:i4>
      </vt:variant>
      <vt:variant>
        <vt:lpwstr/>
      </vt:variant>
      <vt:variant>
        <vt:lpwstr>_ENREF_1_2</vt:lpwstr>
      </vt:variant>
      <vt:variant>
        <vt:i4>7602260</vt:i4>
      </vt:variant>
      <vt:variant>
        <vt:i4>171</vt:i4>
      </vt:variant>
      <vt:variant>
        <vt:i4>0</vt:i4>
      </vt:variant>
      <vt:variant>
        <vt:i4>5</vt:i4>
      </vt:variant>
      <vt:variant>
        <vt:lpwstr/>
      </vt:variant>
      <vt:variant>
        <vt:lpwstr>_ENREF_1_4</vt:lpwstr>
      </vt:variant>
      <vt:variant>
        <vt:i4>7536724</vt:i4>
      </vt:variant>
      <vt:variant>
        <vt:i4>165</vt:i4>
      </vt:variant>
      <vt:variant>
        <vt:i4>0</vt:i4>
      </vt:variant>
      <vt:variant>
        <vt:i4>5</vt:i4>
      </vt:variant>
      <vt:variant>
        <vt:lpwstr/>
      </vt:variant>
      <vt:variant>
        <vt:lpwstr>_ENREF_1_3</vt:lpwstr>
      </vt:variant>
      <vt:variant>
        <vt:i4>7471188</vt:i4>
      </vt:variant>
      <vt:variant>
        <vt:i4>153</vt:i4>
      </vt:variant>
      <vt:variant>
        <vt:i4>0</vt:i4>
      </vt:variant>
      <vt:variant>
        <vt:i4>5</vt:i4>
      </vt:variant>
      <vt:variant>
        <vt:lpwstr/>
      </vt:variant>
      <vt:variant>
        <vt:lpwstr>_ENREF_1_2</vt:lpwstr>
      </vt:variant>
      <vt:variant>
        <vt:i4>7405652</vt:i4>
      </vt:variant>
      <vt:variant>
        <vt:i4>147</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wei gu</cp:lastModifiedBy>
  <cp:revision>18</cp:revision>
  <cp:lastPrinted>2014-11-13T06:58:00Z</cp:lastPrinted>
  <dcterms:created xsi:type="dcterms:W3CDTF">2014-11-13T08:49:00Z</dcterms:created>
  <dcterms:modified xsi:type="dcterms:W3CDTF">2014-11-13T10:19:00Z</dcterms:modified>
</cp:coreProperties>
</file>