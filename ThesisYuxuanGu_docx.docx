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9B620E" w14:textId="77777777" w:rsidR="004304E2" w:rsidRPr="00C0292D" w:rsidRDefault="004304E2" w:rsidP="00E60BE8"/>
    <w:p w14:paraId="6A0D7F49" w14:textId="77777777" w:rsidR="004304E2" w:rsidRPr="00C0292D" w:rsidRDefault="004304E2" w:rsidP="00C0292D">
      <w:pPr>
        <w:spacing w:line="360" w:lineRule="auto"/>
        <w:jc w:val="center"/>
        <w:rPr>
          <w:rFonts w:cs="Arial Unicode MS"/>
          <w:b/>
          <w:sz w:val="32"/>
          <w:szCs w:val="32"/>
          <w:u w:val="single"/>
        </w:rPr>
      </w:pPr>
    </w:p>
    <w:p w14:paraId="22D9094F" w14:textId="77777777" w:rsidR="004304E2" w:rsidRPr="00C0292D" w:rsidRDefault="004304E2" w:rsidP="00C0292D">
      <w:pPr>
        <w:spacing w:line="360" w:lineRule="auto"/>
        <w:jc w:val="center"/>
        <w:rPr>
          <w:rFonts w:cs="Arial Unicode MS"/>
          <w:b/>
          <w:sz w:val="32"/>
          <w:szCs w:val="32"/>
          <w:u w:val="single"/>
        </w:rPr>
      </w:pPr>
    </w:p>
    <w:p w14:paraId="7B46E3DA" w14:textId="77777777" w:rsidR="00ED291C" w:rsidRPr="00C0292D" w:rsidRDefault="0087239E" w:rsidP="00584658">
      <w:pPr>
        <w:pStyle w:val="McGillTitleCover"/>
      </w:pPr>
      <w:r w:rsidRPr="00C0292D">
        <w:t>Facile exchange of arsenic between adducts and implications to drug discovery</w:t>
      </w:r>
    </w:p>
    <w:p w14:paraId="69A01F53" w14:textId="77777777" w:rsidR="00ED291C" w:rsidRPr="00C0292D" w:rsidRDefault="00ED291C" w:rsidP="00C0292D">
      <w:pPr>
        <w:pStyle w:val="McGillAuthor"/>
        <w:rPr>
          <w:rFonts w:cs="Arial Unicode MS"/>
        </w:rPr>
      </w:pPr>
      <w:r w:rsidRPr="00C0292D">
        <w:rPr>
          <w:rFonts w:cs="Arial Unicode MS"/>
        </w:rPr>
        <w:t xml:space="preserve">By Yuxuan Gu </w:t>
      </w:r>
    </w:p>
    <w:p w14:paraId="3EDE9A2E" w14:textId="77777777" w:rsidR="00ED291C" w:rsidRPr="00C0292D" w:rsidRDefault="00ED291C" w:rsidP="00C0292D">
      <w:pPr>
        <w:pStyle w:val="Default"/>
        <w:spacing w:line="360" w:lineRule="auto"/>
        <w:rPr>
          <w:rFonts w:ascii="Arial Unicode MS" w:eastAsia="Arial Unicode MS" w:hAnsi="Arial Unicode MS" w:cs="Arial Unicode MS"/>
        </w:rPr>
      </w:pPr>
    </w:p>
    <w:p w14:paraId="7CCDA72E" w14:textId="77777777" w:rsidR="00ED291C" w:rsidRPr="00C0292D" w:rsidRDefault="00ED291C" w:rsidP="00C0292D">
      <w:pPr>
        <w:pStyle w:val="McGillRequirementStatement"/>
        <w:rPr>
          <w:rFonts w:cs="Arial Unicode MS"/>
        </w:rPr>
      </w:pPr>
      <w:r w:rsidRPr="00C0292D">
        <w:rPr>
          <w:rFonts w:cs="Arial Unicode MS"/>
        </w:rPr>
        <w:t xml:space="preserve"> A thesis submitted to McGill University in partial fulfillment of the requirements for the degree of:</w:t>
      </w:r>
    </w:p>
    <w:p w14:paraId="7893930F" w14:textId="77777777" w:rsidR="00ED291C" w:rsidRPr="00C0292D" w:rsidRDefault="00ED291C" w:rsidP="00C0292D">
      <w:pPr>
        <w:pStyle w:val="McGillBodyText"/>
        <w:rPr>
          <w:rFonts w:cs="Arial Unicode MS"/>
        </w:rPr>
      </w:pPr>
    </w:p>
    <w:p w14:paraId="507D9052" w14:textId="77777777" w:rsidR="00ED291C" w:rsidRPr="00C0292D" w:rsidRDefault="00ED291C" w:rsidP="00C0292D">
      <w:pPr>
        <w:pStyle w:val="McGillDegree"/>
        <w:rPr>
          <w:rFonts w:cs="Arial Unicode MS"/>
        </w:rPr>
      </w:pPr>
      <w:r w:rsidRPr="00C0292D">
        <w:rPr>
          <w:rFonts w:cs="Arial Unicode MS"/>
        </w:rPr>
        <w:t>MASTER OF SCIENCE</w:t>
      </w:r>
    </w:p>
    <w:p w14:paraId="7C168CF3" w14:textId="77777777" w:rsidR="00ED291C" w:rsidRPr="00C0292D" w:rsidRDefault="00ED291C" w:rsidP="00C0292D">
      <w:pPr>
        <w:pStyle w:val="McGillBodyText"/>
        <w:rPr>
          <w:rFonts w:cs="Arial Unicode MS"/>
        </w:rPr>
      </w:pPr>
    </w:p>
    <w:p w14:paraId="082A4D74" w14:textId="77777777" w:rsidR="00ED291C" w:rsidRPr="00C0292D" w:rsidRDefault="00ED291C" w:rsidP="00C0292D">
      <w:pPr>
        <w:pStyle w:val="McGillUniversityAddr"/>
        <w:rPr>
          <w:rFonts w:cs="Arial Unicode MS"/>
        </w:rPr>
      </w:pPr>
    </w:p>
    <w:p w14:paraId="59EA0254" w14:textId="77777777" w:rsidR="00ED291C" w:rsidRPr="00C0292D" w:rsidRDefault="00ED291C" w:rsidP="00584658">
      <w:pPr>
        <w:pStyle w:val="McGillDepartment"/>
      </w:pPr>
      <w:r w:rsidRPr="00C0292D">
        <w:t xml:space="preserve">Department of Chemistry, Faculty of Science </w:t>
      </w:r>
    </w:p>
    <w:p w14:paraId="142AD6DD" w14:textId="690D8A13" w:rsidR="00ED291C" w:rsidRPr="00C0292D" w:rsidRDefault="00674F74" w:rsidP="00674F74">
      <w:pPr>
        <w:pStyle w:val="McGillUniversityAddr"/>
        <w:rPr>
          <w:rFonts w:cs="Arial Unicode MS"/>
          <w:sz w:val="23"/>
          <w:szCs w:val="23"/>
        </w:rPr>
      </w:pPr>
      <w:r>
        <w:rPr>
          <w:rFonts w:cs="Arial Unicode MS"/>
          <w:sz w:val="23"/>
          <w:szCs w:val="23"/>
        </w:rPr>
        <w:t xml:space="preserve">McGill University </w:t>
      </w:r>
      <w:r>
        <w:rPr>
          <w:rFonts w:cs="Arial Unicode MS"/>
          <w:sz w:val="23"/>
          <w:szCs w:val="23"/>
        </w:rPr>
        <w:br/>
      </w:r>
      <w:r w:rsidR="00ED291C" w:rsidRPr="00C0292D">
        <w:rPr>
          <w:rFonts w:cs="Arial Unicode MS"/>
          <w:sz w:val="23"/>
          <w:szCs w:val="23"/>
        </w:rPr>
        <w:t xml:space="preserve">Montréal, Québec, Canada </w:t>
      </w:r>
    </w:p>
    <w:p w14:paraId="4A81936F" w14:textId="77777777" w:rsidR="00ED291C" w:rsidRPr="00C0292D" w:rsidRDefault="00ED291C" w:rsidP="00C0292D">
      <w:pPr>
        <w:pStyle w:val="McGillCopyright"/>
        <w:rPr>
          <w:rFonts w:cs="Arial Unicode MS"/>
        </w:rPr>
      </w:pPr>
    </w:p>
    <w:p w14:paraId="6801E2AD" w14:textId="1C2483B4" w:rsidR="00ED291C" w:rsidRPr="00C0292D" w:rsidRDefault="00ED291C" w:rsidP="00C0292D">
      <w:pPr>
        <w:pStyle w:val="McGillCopyright"/>
        <w:rPr>
          <w:rFonts w:cs="Arial Unicode MS"/>
        </w:rPr>
      </w:pPr>
      <w:r w:rsidRPr="00C0292D">
        <w:rPr>
          <w:rFonts w:cs="Arial Unicode MS"/>
        </w:rPr>
        <w:t>©</w:t>
      </w:r>
      <w:r w:rsidR="006B38D4" w:rsidRPr="00C0292D">
        <w:rPr>
          <w:rFonts w:cs="Arial Unicode MS"/>
        </w:rPr>
        <w:t xml:space="preserve">Yuxuan Gu </w:t>
      </w:r>
      <w:r w:rsidRPr="00C0292D">
        <w:rPr>
          <w:rFonts w:cs="Arial Unicode MS"/>
        </w:rPr>
        <w:t>201</w:t>
      </w:r>
      <w:r w:rsidR="00674F74">
        <w:rPr>
          <w:rFonts w:cs="Arial Unicode MS"/>
        </w:rPr>
        <w:t>4</w:t>
      </w:r>
    </w:p>
    <w:p w14:paraId="2B61E4CF" w14:textId="77777777" w:rsidR="00187646" w:rsidRPr="00C0292D" w:rsidRDefault="009622A5" w:rsidP="00C0292D">
      <w:pPr>
        <w:pStyle w:val="McGillAbstractEnHeading"/>
        <w:rPr>
          <w:rFonts w:cs="Arial Unicode MS"/>
        </w:rPr>
      </w:pPr>
      <w:r w:rsidRPr="00C0292D">
        <w:rPr>
          <w:rFonts w:cs="Arial Unicode MS"/>
        </w:rPr>
        <w:br w:type="page"/>
      </w:r>
      <w:r w:rsidR="00ED291C" w:rsidRPr="00C0292D">
        <w:rPr>
          <w:rFonts w:cs="Arial Unicode MS"/>
        </w:rPr>
        <w:lastRenderedPageBreak/>
        <w:br w:type="page"/>
      </w:r>
      <w:r w:rsidR="00DB29AC" w:rsidRPr="00C0292D">
        <w:rPr>
          <w:rFonts w:cs="Arial Unicode MS"/>
        </w:rPr>
        <w:lastRenderedPageBreak/>
        <w:t>Abstract</w:t>
      </w:r>
    </w:p>
    <w:p w14:paraId="6593AA7F"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rPr>
        <w:t>Arsenic is a well-known poison that lives a double life as a therapeutic agent. Recent</w:t>
      </w:r>
      <w:r w:rsidR="00FA5FD3" w:rsidRPr="00C0292D">
        <w:rPr>
          <w:rFonts w:cs="Arial Unicode MS"/>
        </w:rPr>
        <w:t>ly</w:t>
      </w:r>
      <w:r w:rsidR="004F69EC">
        <w:rPr>
          <w:rFonts w:cs="Arial Unicode MS"/>
        </w:rPr>
        <w:t>,</w:t>
      </w:r>
      <w:r w:rsidRPr="00C0292D">
        <w:rPr>
          <w:rFonts w:cs="Arial Unicode MS"/>
        </w:rPr>
        <w:t xml:space="preserve"> arsenic trioxide has been used to treat the cancer acute promyelocytic leukemia with high efficacy. Unfortunately, arsenic drug development has been road blocked by a lack of understanding of the mechanisms of interaction. This thesis attempts to elucidate these mechanisms by looking at the reaction kinetics and thermodynamics of various arsenic species, including potent new organic arsenicals such as </w:t>
      </w:r>
      <w:r w:rsidRPr="00C0292D">
        <w:rPr>
          <w:rFonts w:cs="Arial Unicode MS"/>
          <w:color w:val="000000"/>
          <w:sz w:val="23"/>
          <w:szCs w:val="23"/>
        </w:rPr>
        <w:t xml:space="preserve">S-dimethylarsino-glutathione (ZIO-101) and S-dimethylarsino-cysteine (DMAC). </w:t>
      </w:r>
    </w:p>
    <w:p w14:paraId="6D00A70C"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color w:val="000000"/>
          <w:sz w:val="23"/>
          <w:szCs w:val="23"/>
        </w:rPr>
        <w:t>Data shows that rapid thiolate exchange of dimethylarsonim, Me</w:t>
      </w:r>
      <w:r w:rsidRPr="00C0292D">
        <w:rPr>
          <w:rFonts w:cs="Arial Unicode MS"/>
          <w:color w:val="000000"/>
          <w:sz w:val="23"/>
          <w:szCs w:val="23"/>
          <w:vertAlign w:val="subscript"/>
        </w:rPr>
        <w:t>2</w:t>
      </w:r>
      <w:r w:rsidRPr="00C0292D">
        <w:rPr>
          <w:rFonts w:cs="Arial Unicode MS"/>
          <w:color w:val="000000"/>
          <w:sz w:val="23"/>
          <w:szCs w:val="23"/>
        </w:rPr>
        <w:t>As</w:t>
      </w:r>
      <w:r w:rsidRPr="00C0292D">
        <w:rPr>
          <w:rFonts w:cs="Arial Unicode MS"/>
          <w:color w:val="000000"/>
          <w:sz w:val="23"/>
          <w:szCs w:val="23"/>
          <w:vertAlign w:val="superscript"/>
        </w:rPr>
        <w:t>+</w:t>
      </w:r>
      <w:r w:rsidRPr="00C0292D">
        <w:rPr>
          <w:rFonts w:cs="Arial Unicode MS"/>
          <w:color w:val="000000"/>
          <w:sz w:val="23"/>
          <w:szCs w:val="23"/>
        </w:rPr>
        <w:t>, occurs when the two compounds are dissolved in aqueous solution. The equilibrium constants of this interthiol transfer were characteri</w:t>
      </w:r>
      <w:r w:rsidR="004F69EC">
        <w:rPr>
          <w:rFonts w:cs="Arial Unicode MS"/>
          <w:color w:val="000000"/>
          <w:sz w:val="23"/>
          <w:szCs w:val="23"/>
        </w:rPr>
        <w:t>s</w:t>
      </w:r>
      <w:r w:rsidRPr="00C0292D">
        <w:rPr>
          <w:rFonts w:cs="Arial Unicode MS"/>
          <w:color w:val="000000"/>
          <w:sz w:val="23"/>
          <w:szCs w:val="23"/>
        </w:rPr>
        <w:t>ed b</w:t>
      </w:r>
      <w:r w:rsidR="00FA5FD3" w:rsidRPr="00C0292D">
        <w:rPr>
          <w:rFonts w:cs="Arial Unicode MS"/>
          <w:color w:val="000000"/>
          <w:sz w:val="23"/>
          <w:szCs w:val="23"/>
        </w:rPr>
        <w:t>y the integrals of the diastereotopic</w:t>
      </w:r>
      <w:r w:rsidRPr="00C0292D">
        <w:rPr>
          <w:rFonts w:cs="Arial Unicode MS"/>
          <w:color w:val="000000"/>
          <w:sz w:val="23"/>
          <w:szCs w:val="23"/>
        </w:rPr>
        <w:t xml:space="preserve"> methylarsonium resonances of the species in </w:t>
      </w:r>
      <w:r w:rsidRPr="00C0292D">
        <w:rPr>
          <w:rFonts w:cs="Arial Unicode MS"/>
          <w:color w:val="000000"/>
          <w:sz w:val="23"/>
          <w:szCs w:val="23"/>
          <w:vertAlign w:val="superscript"/>
        </w:rPr>
        <w:t>1</w:t>
      </w:r>
      <w:r w:rsidRPr="00C0292D">
        <w:rPr>
          <w:rFonts w:cs="Arial Unicode MS"/>
          <w:color w:val="000000"/>
          <w:sz w:val="23"/>
          <w:szCs w:val="23"/>
        </w:rPr>
        <w:t>H NMR. Dynamic NMR was used to characterise rapid intra molecular conformational dynamics which lead to the coalescence of diastereo</w:t>
      </w:r>
      <w:r w:rsidR="004F69EC">
        <w:rPr>
          <w:rFonts w:cs="Arial Unicode MS"/>
          <w:color w:val="000000"/>
          <w:sz w:val="23"/>
          <w:szCs w:val="23"/>
        </w:rPr>
        <w:t>to</w:t>
      </w:r>
      <w:r w:rsidRPr="00C0292D">
        <w:rPr>
          <w:rFonts w:cs="Arial Unicode MS"/>
          <w:color w:val="000000"/>
          <w:sz w:val="23"/>
          <w:szCs w:val="23"/>
        </w:rPr>
        <w:t>pic methyl resonances. In addition, rapid thiolate exchange was also shown to occur in monomethylarsonium species as</w:t>
      </w:r>
      <w:r w:rsidR="004F69EC">
        <w:rPr>
          <w:rFonts w:cs="Arial Unicode MS"/>
          <w:color w:val="000000"/>
          <w:sz w:val="23"/>
          <w:szCs w:val="23"/>
        </w:rPr>
        <w:t xml:space="preserve"> </w:t>
      </w:r>
      <w:r w:rsidRPr="00C0292D">
        <w:rPr>
          <w:rFonts w:cs="Arial Unicode MS"/>
          <w:color w:val="000000"/>
          <w:sz w:val="23"/>
          <w:szCs w:val="23"/>
        </w:rPr>
        <w:t xml:space="preserve">well. </w:t>
      </w:r>
    </w:p>
    <w:p w14:paraId="4D155A30" w14:textId="77777777" w:rsidR="004304E2" w:rsidRPr="00C0292D" w:rsidRDefault="004304E2" w:rsidP="00C0292D">
      <w:pPr>
        <w:pStyle w:val="McGillAbstractEnBodyText"/>
        <w:ind w:firstLine="720"/>
        <w:jc w:val="both"/>
        <w:rPr>
          <w:rFonts w:cs="Arial Unicode MS"/>
          <w:vertAlign w:val="superscript"/>
        </w:rPr>
      </w:pPr>
      <w:r w:rsidRPr="00C0292D">
        <w:rPr>
          <w:rFonts w:cs="Arial Unicode MS"/>
          <w:color w:val="000000"/>
          <w:sz w:val="23"/>
          <w:szCs w:val="23"/>
        </w:rPr>
        <w:t xml:space="preserve">The discovery and characterisation of these facile arsenium transfers allows us to think </w:t>
      </w:r>
      <w:r w:rsidR="00FA5FD3" w:rsidRPr="00C0292D">
        <w:rPr>
          <w:rFonts w:cs="Arial Unicode MS"/>
          <w:color w:val="000000"/>
          <w:sz w:val="23"/>
          <w:szCs w:val="23"/>
        </w:rPr>
        <w:t xml:space="preserve">of </w:t>
      </w:r>
      <w:r w:rsidRPr="00C0292D">
        <w:rPr>
          <w:rFonts w:cs="Arial Unicode MS"/>
          <w:color w:val="000000"/>
          <w:sz w:val="23"/>
          <w:szCs w:val="23"/>
        </w:rPr>
        <w:t>the arsenicals in a different manner, inst</w:t>
      </w:r>
      <w:r w:rsidR="00FA5FD3" w:rsidRPr="00C0292D">
        <w:rPr>
          <w:rFonts w:cs="Arial Unicode MS"/>
          <w:color w:val="000000"/>
          <w:sz w:val="23"/>
          <w:szCs w:val="23"/>
        </w:rPr>
        <w:t>ead of binding statically to vi</w:t>
      </w:r>
      <w:r w:rsidRPr="00C0292D">
        <w:rPr>
          <w:rFonts w:cs="Arial Unicode MS"/>
          <w:color w:val="000000"/>
          <w:sz w:val="23"/>
          <w:szCs w:val="23"/>
        </w:rPr>
        <w:t xml:space="preserve">cinal thiols, arsenic could hop around various thiolates around the cell. </w:t>
      </w:r>
    </w:p>
    <w:p w14:paraId="4731D3C1" w14:textId="77777777" w:rsidR="00611177" w:rsidRDefault="008D42BE" w:rsidP="00725466">
      <w:pPr>
        <w:pStyle w:val="McGillAbstractFrHeading"/>
      </w:pPr>
      <w:r>
        <w:br w:type="page"/>
      </w:r>
      <w:r w:rsidR="00725466">
        <w:lastRenderedPageBreak/>
        <w:t xml:space="preserve">Abstrait </w:t>
      </w:r>
    </w:p>
    <w:p w14:paraId="5D9577AA" w14:textId="77777777" w:rsidR="000C367A" w:rsidRPr="000C367A" w:rsidRDefault="000C367A" w:rsidP="000C367A">
      <w:pPr>
        <w:spacing w:line="360" w:lineRule="auto"/>
        <w:ind w:firstLine="720"/>
        <w:jc w:val="both"/>
        <w:rPr>
          <w:rFonts w:cs="Arial Unicode MS"/>
        </w:rPr>
      </w:pPr>
      <w:r w:rsidRPr="000C367A">
        <w:rPr>
          <w:rFonts w:cs="Arial Unicode MS"/>
        </w:rPr>
        <w:t>L’Arsenic est un poison bien connu qui mène une double vie en tant qu’agent thérapeutique. Récemment, le trioxide d’arsenic à été utilisé pour le traitement du cancer de la leucémie aiguë promyélocytaire avec une grande efficacité. Malheureusement, le développement des médicaments basé sur l’arsenic connait un ralentissement  à cause du manque de compréhension de leurs mécanismes d’interaction.  Cette thèse tente d’élucider ces mécanismes en regardant les réactions cinétiques et thermodynamiques de plusieurs espèces de molécules contenant de l’arsenic, incluant de nouveaux composés organique arsenicales comme le S-diméthylarsinoglutathione (ZIO-101) and S-diméthylarsino-cysteine (DMAC).</w:t>
      </w:r>
    </w:p>
    <w:p w14:paraId="4A1CABD2" w14:textId="77777777" w:rsidR="000C367A" w:rsidRPr="000C367A" w:rsidRDefault="000C367A" w:rsidP="000C367A">
      <w:pPr>
        <w:spacing w:line="360" w:lineRule="auto"/>
        <w:ind w:firstLine="720"/>
        <w:jc w:val="both"/>
        <w:rPr>
          <w:rFonts w:cs="Arial Unicode MS"/>
        </w:rPr>
      </w:pPr>
      <w:r w:rsidRPr="000C367A">
        <w:rPr>
          <w:rFonts w:cs="Arial Unicode MS"/>
        </w:rPr>
        <w:t xml:space="preserve">Les donnés démontrent que l’échange rapide du thiolate de diméthylarsomium, Me2As+, survient lorsque les deux composés sont dissous en solution aqueuse. Les constantes d’équilibres de cet échange interthiole ont étées  caractérisé par les intégraux des résonances diastéréotopiques  du méthylarsonium des espèces en conformation dynamique intramoléculaire qui ont mené à la coalescence des méthyles diastéréotopiques en résonance des espèces en RMN de 1H. La RMN dynamique à été utilisé pour caractériser les conformations dynamiques intramoléculaires rapides qui ont menées à la coalescence des résonances des méthyles diastéréotopiques. De plus, il à été </w:t>
      </w:r>
      <w:r w:rsidRPr="000C367A">
        <w:rPr>
          <w:rFonts w:cs="Arial Unicode MS"/>
        </w:rPr>
        <w:lastRenderedPageBreak/>
        <w:t xml:space="preserve">démontré que l’échange rapide des thiolate survient aussi dans les espèces de monométhylarsoniums. </w:t>
      </w:r>
    </w:p>
    <w:p w14:paraId="48F862D1" w14:textId="77777777" w:rsidR="00725466" w:rsidRPr="00C0292D" w:rsidRDefault="000C367A" w:rsidP="000C367A">
      <w:pPr>
        <w:spacing w:line="360" w:lineRule="auto"/>
        <w:ind w:firstLine="720"/>
        <w:jc w:val="both"/>
        <w:rPr>
          <w:rFonts w:cs="Arial Unicode MS"/>
        </w:rPr>
      </w:pPr>
      <w:r w:rsidRPr="000C367A">
        <w:rPr>
          <w:rFonts w:cs="Arial Unicode MS"/>
        </w:rPr>
        <w:t>La découverte et caractérisation de ces échanges faciles d’espèces d’arseniums nous force à voir ces arsenicales d’un autre œil, au lieu de se lier statiquement aux thiols vicinaux, l’arsenic pourrait sauter entre différent thiolates autour de la cellule.</w:t>
      </w:r>
    </w:p>
    <w:p w14:paraId="7BF3C95C" w14:textId="77777777" w:rsidR="002602E8" w:rsidRPr="00C0292D" w:rsidRDefault="00187646" w:rsidP="00C0292D">
      <w:pPr>
        <w:pStyle w:val="McGillAcknowledgementsHeading"/>
        <w:rPr>
          <w:rFonts w:cs="Arial Unicode MS"/>
        </w:rPr>
      </w:pPr>
      <w:r w:rsidRPr="00C0292D">
        <w:rPr>
          <w:rFonts w:cs="Arial Unicode MS"/>
        </w:rPr>
        <w:br w:type="page"/>
      </w:r>
      <w:r w:rsidR="002602E8" w:rsidRPr="00C0292D">
        <w:rPr>
          <w:rFonts w:cs="Arial Unicode MS"/>
        </w:rPr>
        <w:lastRenderedPageBreak/>
        <w:t>Acknowledgements</w:t>
      </w:r>
    </w:p>
    <w:p w14:paraId="5280BBAB" w14:textId="77777777" w:rsidR="002602E8" w:rsidRPr="00C0292D" w:rsidRDefault="002602E8" w:rsidP="00C0292D">
      <w:pPr>
        <w:spacing w:line="360" w:lineRule="auto"/>
        <w:jc w:val="center"/>
        <w:rPr>
          <w:rFonts w:cs="Arial Unicode MS"/>
          <w:b/>
          <w:u w:val="single"/>
        </w:rPr>
      </w:pPr>
    </w:p>
    <w:p w14:paraId="2FAC62AB" w14:textId="77777777" w:rsidR="002602E8" w:rsidRPr="00C0292D" w:rsidRDefault="00256CE0" w:rsidP="00C0292D">
      <w:pPr>
        <w:pStyle w:val="McGillAckBodyText"/>
        <w:ind w:firstLine="720"/>
        <w:rPr>
          <w:rFonts w:cs="Arial Unicode MS"/>
        </w:rPr>
      </w:pPr>
      <w:r w:rsidRPr="00C0292D">
        <w:rPr>
          <w:rFonts w:cs="Arial Unicode MS"/>
        </w:rPr>
        <w:t>I would like to thank</w:t>
      </w:r>
      <w:r w:rsidR="002602E8" w:rsidRPr="00C0292D">
        <w:rPr>
          <w:rFonts w:cs="Arial Unicode MS"/>
        </w:rPr>
        <w:t xml:space="preserve"> my supervisor Prof D. Scott Bohle, </w:t>
      </w:r>
      <w:r w:rsidRPr="00C0292D">
        <w:rPr>
          <w:rFonts w:cs="Arial Unicode MS"/>
        </w:rPr>
        <w:t xml:space="preserve">for </w:t>
      </w:r>
      <w:r w:rsidR="000F1BD2" w:rsidRPr="00C0292D">
        <w:rPr>
          <w:rFonts w:cs="Arial Unicode MS"/>
        </w:rPr>
        <w:t xml:space="preserve">giving </w:t>
      </w:r>
      <w:r w:rsidR="00415BBB" w:rsidRPr="00C0292D">
        <w:rPr>
          <w:rFonts w:cs="Arial Unicode MS"/>
        </w:rPr>
        <w:t xml:space="preserve">endless </w:t>
      </w:r>
      <w:r w:rsidR="000F1BD2" w:rsidRPr="00C0292D">
        <w:rPr>
          <w:rFonts w:cs="Arial Unicode MS"/>
        </w:rPr>
        <w:t>support</w:t>
      </w:r>
      <w:r w:rsidR="00415BBB" w:rsidRPr="00C0292D">
        <w:rPr>
          <w:rFonts w:cs="Arial Unicode MS"/>
        </w:rPr>
        <w:t>, patience</w:t>
      </w:r>
      <w:r w:rsidR="000F1BD2" w:rsidRPr="00C0292D">
        <w:rPr>
          <w:rFonts w:cs="Arial Unicode MS"/>
        </w:rPr>
        <w:t xml:space="preserve"> and guidance – even at times when I </w:t>
      </w:r>
      <w:r w:rsidR="00415BBB" w:rsidRPr="00C0292D">
        <w:rPr>
          <w:rFonts w:cs="Arial Unicode MS"/>
        </w:rPr>
        <w:t xml:space="preserve">may be </w:t>
      </w:r>
      <w:r w:rsidR="000F1BD2" w:rsidRPr="00C0292D">
        <w:rPr>
          <w:rFonts w:cs="Arial Unicode MS"/>
        </w:rPr>
        <w:t xml:space="preserve">difficult to work with. </w:t>
      </w:r>
      <w:r w:rsidR="00415BBB" w:rsidRPr="00C0292D">
        <w:rPr>
          <w:rFonts w:cs="Arial Unicode MS"/>
        </w:rPr>
        <w:t xml:space="preserve">Dr. Bohle has gone well beyond his role as a supervisor provided </w:t>
      </w:r>
      <w:r w:rsidR="009622A5" w:rsidRPr="00C0292D">
        <w:rPr>
          <w:rFonts w:cs="Arial Unicode MS"/>
        </w:rPr>
        <w:t>me with important life guidance and support</w:t>
      </w:r>
      <w:r w:rsidR="00415BBB" w:rsidRPr="00C0292D">
        <w:rPr>
          <w:rFonts w:cs="Arial Unicode MS"/>
        </w:rPr>
        <w:t>.</w:t>
      </w:r>
      <w:r w:rsidR="00AC7465" w:rsidRPr="00C0292D">
        <w:rPr>
          <w:rFonts w:cs="Arial Unicode MS"/>
        </w:rPr>
        <w:t xml:space="preserve"> </w:t>
      </w:r>
      <w:r w:rsidR="002602E8" w:rsidRPr="00C0292D">
        <w:rPr>
          <w:rFonts w:cs="Arial Unicode MS"/>
        </w:rPr>
        <w:t>I would like to give special thanks and gratitude to Dr</w:t>
      </w:r>
      <w:r w:rsidR="00792B18">
        <w:rPr>
          <w:rFonts w:cs="Arial Unicode MS"/>
        </w:rPr>
        <w:t>.</w:t>
      </w:r>
      <w:r w:rsidR="002602E8" w:rsidRPr="00C0292D">
        <w:rPr>
          <w:rFonts w:cs="Arial Unicode MS"/>
        </w:rPr>
        <w:t xml:space="preserve"> In</w:t>
      </w:r>
      <w:r w:rsidR="00415BBB" w:rsidRPr="00C0292D">
        <w:rPr>
          <w:rFonts w:cs="Arial Unicode MS"/>
        </w:rPr>
        <w:t>na Perepichka for always being there</w:t>
      </w:r>
      <w:r w:rsidR="002602E8" w:rsidRPr="00C0292D">
        <w:rPr>
          <w:rFonts w:cs="Arial Unicode MS"/>
        </w:rPr>
        <w:t>.</w:t>
      </w:r>
      <w:r w:rsidR="00AC7465" w:rsidRPr="00C0292D">
        <w:rPr>
          <w:rFonts w:cs="Arial Unicode MS"/>
        </w:rPr>
        <w:t xml:space="preserve"> Special thanks also goes to ZhiJ</w:t>
      </w:r>
      <w:r w:rsidR="009622A5" w:rsidRPr="00C0292D">
        <w:rPr>
          <w:rFonts w:cs="Arial Unicode MS"/>
        </w:rPr>
        <w:t xml:space="preserve">ie Chua </w:t>
      </w:r>
      <w:r w:rsidR="00366101">
        <w:rPr>
          <w:rFonts w:cs="Arial Unicode MS"/>
        </w:rPr>
        <w:t>who has been my alter ego</w:t>
      </w:r>
      <w:r w:rsidR="00AC7465" w:rsidRPr="00C0292D">
        <w:rPr>
          <w:rFonts w:cs="Arial Unicode MS"/>
        </w:rPr>
        <w:t xml:space="preserve">.  </w:t>
      </w:r>
      <w:r w:rsidR="00081A6A" w:rsidRPr="00C0292D">
        <w:rPr>
          <w:rFonts w:cs="Arial Unicode MS"/>
        </w:rPr>
        <w:t xml:space="preserve">My gratitude also goes to </w:t>
      </w:r>
      <w:r w:rsidR="00187646" w:rsidRPr="00C0292D">
        <w:rPr>
          <w:rFonts w:cs="Arial Unicode MS"/>
        </w:rPr>
        <w:t>Tina Lam for the French translation of the abstract.</w:t>
      </w:r>
      <w:r w:rsidR="00415BBB" w:rsidRPr="00C0292D">
        <w:rPr>
          <w:rFonts w:cs="Arial Unicode MS"/>
        </w:rPr>
        <w:t xml:space="preserve"> Great thanks to past and present members of the Bohle research group:</w:t>
      </w:r>
      <w:r w:rsidR="00AC7465" w:rsidRPr="00C0292D">
        <w:rPr>
          <w:rFonts w:cs="Arial Unicode MS"/>
        </w:rPr>
        <w:t xml:space="preserve"> Erin Dodd, Kristopher Rosadiuk, Joël Poisson, Andrea Hill, Ivor Wharf, Mirna Veruca, Cheryl Bain, and Laura Brothers. </w:t>
      </w:r>
    </w:p>
    <w:p w14:paraId="035201E8" w14:textId="77777777" w:rsidR="002602E8" w:rsidRPr="00C0292D" w:rsidRDefault="00792B18" w:rsidP="00C0292D">
      <w:pPr>
        <w:pStyle w:val="McGillAckBodyText"/>
        <w:rPr>
          <w:rFonts w:cs="Arial Unicode MS"/>
          <w:lang w:val="en-US"/>
        </w:rPr>
      </w:pPr>
      <w:r>
        <w:rPr>
          <w:rFonts w:cs="Arial Unicode MS"/>
          <w:lang w:val="en-US"/>
        </w:rPr>
        <w:tab/>
        <w:t xml:space="preserve">I would like to thank my parents, Maggie So and </w:t>
      </w:r>
      <w:r w:rsidR="000C367A">
        <w:rPr>
          <w:rFonts w:cs="Arial Unicode MS"/>
          <w:lang w:val="en-US"/>
        </w:rPr>
        <w:t xml:space="preserve">my </w:t>
      </w:r>
      <w:r>
        <w:rPr>
          <w:rFonts w:cs="Arial Unicode MS"/>
          <w:lang w:val="en-US"/>
        </w:rPr>
        <w:t xml:space="preserve">friends for being supportive.  </w:t>
      </w:r>
    </w:p>
    <w:p w14:paraId="7C1FD534" w14:textId="77777777" w:rsidR="002602E8" w:rsidRPr="00C0292D" w:rsidRDefault="002602E8" w:rsidP="00792B18">
      <w:pPr>
        <w:pStyle w:val="McGillAckBodyText"/>
        <w:ind w:firstLine="720"/>
        <w:rPr>
          <w:rFonts w:cs="Arial Unicode MS"/>
          <w:lang w:val="en-US"/>
        </w:rPr>
      </w:pPr>
      <w:r w:rsidRPr="00C0292D">
        <w:rPr>
          <w:rFonts w:cs="Arial Unicode MS"/>
          <w:lang w:val="en-US"/>
        </w:rPr>
        <w:t xml:space="preserve">The following staff of the Department of Chemistry, McGill University: Dr Fred Morin, Dr Nadim Saade, Rick Rossi, Weihua Wang, </w:t>
      </w:r>
      <w:r w:rsidRPr="00C0292D">
        <w:rPr>
          <w:rFonts w:cs="Arial Unicode MS"/>
        </w:rPr>
        <w:t>Jean-Philippe Guay and Chantal Marotte</w:t>
      </w:r>
      <w:r w:rsidRPr="00C0292D">
        <w:rPr>
          <w:rFonts w:cs="Arial Unicode MS"/>
          <w:lang w:val="en-US"/>
        </w:rPr>
        <w:t xml:space="preserve"> own my gratitude for providing their expertise and prompt assistance du</w:t>
      </w:r>
      <w:r w:rsidR="00792B18">
        <w:rPr>
          <w:rFonts w:cs="Arial Unicode MS"/>
          <w:lang w:val="en-US"/>
        </w:rPr>
        <w:t xml:space="preserve">ring the course of my studies. </w:t>
      </w:r>
    </w:p>
    <w:p w14:paraId="6C43275F" w14:textId="77777777" w:rsidR="002602E8" w:rsidRPr="00C0292D" w:rsidRDefault="002602E8" w:rsidP="00C0292D">
      <w:pPr>
        <w:pStyle w:val="McGillAckBodyText"/>
        <w:ind w:firstLine="720"/>
        <w:rPr>
          <w:rFonts w:cs="Arial Unicode MS"/>
          <w:lang w:val="en-US"/>
        </w:rPr>
      </w:pPr>
      <w:r w:rsidRPr="00C0292D">
        <w:rPr>
          <w:rFonts w:cs="Arial Unicode MS"/>
          <w:lang w:val="en-US"/>
        </w:rPr>
        <w:t xml:space="preserve">To end, thanks to McGill University and the supporting grants for funding my doctoral studies throughout. </w:t>
      </w:r>
    </w:p>
    <w:p w14:paraId="674A659D" w14:textId="77777777" w:rsidR="00ED291C" w:rsidRPr="00C0292D" w:rsidRDefault="00ED291C" w:rsidP="00C0292D">
      <w:pPr>
        <w:pStyle w:val="McGillAckBodyText"/>
        <w:rPr>
          <w:rFonts w:cs="Arial Unicode MS"/>
          <w:b/>
        </w:rPr>
      </w:pPr>
      <w:r w:rsidRPr="00C0292D">
        <w:rPr>
          <w:rFonts w:cs="Arial Unicode MS"/>
        </w:rPr>
        <w:br w:type="page"/>
      </w:r>
      <w:r w:rsidRPr="00C0292D">
        <w:rPr>
          <w:rFonts w:cs="Arial Unicode MS"/>
          <w:b/>
        </w:rPr>
        <w:lastRenderedPageBreak/>
        <w:t xml:space="preserve">Contributions of Authors </w:t>
      </w:r>
    </w:p>
    <w:p w14:paraId="2C292CDA" w14:textId="77777777" w:rsidR="000C367A" w:rsidRPr="000C367A" w:rsidRDefault="00ED291C" w:rsidP="00F174FE">
      <w:pPr>
        <w:pStyle w:val="McGillAckBodyText"/>
        <w:ind w:firstLine="720"/>
      </w:pPr>
      <w:r w:rsidRPr="00C0292D">
        <w:rPr>
          <w:rFonts w:cs="Arial Unicode MS"/>
        </w:rPr>
        <w:t>This dissertation includes c</w:t>
      </w:r>
      <w:r w:rsidR="00056085">
        <w:rPr>
          <w:rFonts w:cs="Arial Unicode MS"/>
        </w:rPr>
        <w:t xml:space="preserve">ontent which has been published: </w:t>
      </w:r>
      <w:r w:rsidR="000C367A" w:rsidRPr="000C367A">
        <w:t>Bohle, D. S.; Gu, Y., Facile dimethylarsenic exchange and pyramidal inversion in its cysteine and glutathione adducts. Organic &amp; Biomolecular Chemistry 2013, 11 (16), 2578-2581.</w:t>
      </w:r>
    </w:p>
    <w:p w14:paraId="42AA617D" w14:textId="77777777" w:rsidR="00ED291C" w:rsidRPr="00C0292D" w:rsidRDefault="00ED291C" w:rsidP="00C0292D">
      <w:pPr>
        <w:pStyle w:val="McGillAckBodyText"/>
        <w:rPr>
          <w:rFonts w:cs="Arial Unicode MS"/>
          <w:b/>
        </w:rPr>
      </w:pPr>
    </w:p>
    <w:p w14:paraId="1D6ADE64" w14:textId="77777777" w:rsidR="00ED291C" w:rsidRPr="00C0292D" w:rsidRDefault="00ED291C" w:rsidP="00C0292D">
      <w:pPr>
        <w:pStyle w:val="McGillAckBodyText"/>
        <w:rPr>
          <w:rFonts w:cs="Arial Unicode MS"/>
          <w:b/>
        </w:rPr>
      </w:pPr>
      <w:r w:rsidRPr="00C0292D">
        <w:rPr>
          <w:rFonts w:cs="Arial Unicode MS"/>
          <w:b/>
        </w:rPr>
        <w:t xml:space="preserve">Statement of originality and contribution to knowledge </w:t>
      </w:r>
    </w:p>
    <w:p w14:paraId="27E25DF9" w14:textId="77777777" w:rsidR="00ED291C" w:rsidRPr="00C0292D" w:rsidRDefault="00ED291C" w:rsidP="00F174FE">
      <w:pPr>
        <w:pStyle w:val="McGillAckBodyText"/>
        <w:ind w:firstLine="720"/>
        <w:rPr>
          <w:rFonts w:cs="Arial Unicode MS"/>
        </w:rPr>
      </w:pPr>
      <w:r w:rsidRPr="00C0292D">
        <w:rPr>
          <w:rFonts w:cs="Arial Unicode MS"/>
        </w:rPr>
        <w:t>The author performed all work outlined in this thesis, including all the work presented in the paper as specified above, under the supervision of Professor D. Scott Bohle. All work presented in this thesis, with the exception of the introductory literature review, is declared by the author to be original scholarship and distinct contributions to knowledge as is mandatory for doctoral theses.</w:t>
      </w:r>
    </w:p>
    <w:p w14:paraId="323BE36A" w14:textId="77777777" w:rsidR="00DB29AC" w:rsidRPr="00C0292D" w:rsidRDefault="00ED291C" w:rsidP="00C0292D">
      <w:pPr>
        <w:pStyle w:val="McGillBodyText"/>
        <w:rPr>
          <w:rFonts w:cs="Arial Unicode MS"/>
        </w:rPr>
      </w:pPr>
      <w:r w:rsidRPr="00C0292D">
        <w:rPr>
          <w:rFonts w:cs="Arial Unicode MS"/>
        </w:rPr>
        <w:t xml:space="preserve"> </w:t>
      </w:r>
    </w:p>
    <w:p w14:paraId="464A4892" w14:textId="77777777" w:rsidR="009D3751" w:rsidRDefault="002602E8" w:rsidP="009D3751">
      <w:pPr>
        <w:pStyle w:val="McGillTablesOfContents"/>
        <w:rPr>
          <w:noProof/>
        </w:rPr>
      </w:pPr>
      <w:r w:rsidRPr="00C0292D">
        <w:rPr>
          <w:rFonts w:cs="Arial Unicode MS"/>
        </w:rPr>
        <w:br w:type="page"/>
      </w:r>
      <w:bookmarkStart w:id="0" w:name="_Toc403759356"/>
      <w:bookmarkStart w:id="1" w:name="_Toc403759424"/>
      <w:bookmarkStart w:id="2" w:name="_Toc403759879"/>
      <w:bookmarkStart w:id="3" w:name="_Toc403762223"/>
      <w:r w:rsidR="00286168" w:rsidRPr="00C0292D">
        <w:rPr>
          <w:rFonts w:cs="Arial Unicode MS"/>
        </w:rPr>
        <w:lastRenderedPageBreak/>
        <w:t>Table of Contents</w:t>
      </w:r>
      <w:bookmarkEnd w:id="0"/>
      <w:bookmarkEnd w:id="1"/>
      <w:bookmarkEnd w:id="2"/>
      <w:r w:rsidR="009D3751">
        <w:rPr>
          <w:rFonts w:cs="Arial Unicode MS"/>
        </w:rPr>
        <w:fldChar w:fldCharType="begin"/>
      </w:r>
      <w:r w:rsidR="009D3751">
        <w:rPr>
          <w:rFonts w:cs="Arial Unicode MS"/>
        </w:rPr>
        <w:instrText xml:space="preserve"> TOC \o "1-3" </w:instrText>
      </w:r>
      <w:r w:rsidR="009D3751">
        <w:rPr>
          <w:rFonts w:cs="Arial Unicode MS"/>
        </w:rPr>
        <w:fldChar w:fldCharType="separate"/>
      </w:r>
    </w:p>
    <w:p w14:paraId="5E66DD76" w14:textId="77777777" w:rsidR="009D3751" w:rsidRDefault="009D3751">
      <w:pPr>
        <w:pStyle w:val="TOC1"/>
        <w:rPr>
          <w:rFonts w:asciiTheme="minorHAnsi" w:eastAsiaTheme="minorEastAsia" w:hAnsiTheme="minorHAnsi" w:cstheme="minorBidi"/>
          <w:sz w:val="22"/>
          <w:lang w:val="en-US"/>
        </w:rPr>
      </w:pPr>
      <w:r w:rsidRPr="00325ECA">
        <w:rPr>
          <w:rFonts w:cs="Arial Unicode MS"/>
        </w:rPr>
        <w:t>Table of Figures</w:t>
      </w:r>
      <w:r>
        <w:tab/>
      </w:r>
      <w:r>
        <w:fldChar w:fldCharType="begin"/>
      </w:r>
      <w:r>
        <w:instrText xml:space="preserve"> PAGEREF _Toc403762224 \h </w:instrText>
      </w:r>
      <w:r>
        <w:fldChar w:fldCharType="separate"/>
      </w:r>
      <w:r>
        <w:t>9</w:t>
      </w:r>
      <w:r>
        <w:fldChar w:fldCharType="end"/>
      </w:r>
    </w:p>
    <w:p w14:paraId="2B4AD382" w14:textId="77777777" w:rsidR="009D3751" w:rsidRDefault="009D3751">
      <w:pPr>
        <w:pStyle w:val="TOC1"/>
        <w:rPr>
          <w:rFonts w:asciiTheme="minorHAnsi" w:eastAsiaTheme="minorEastAsia" w:hAnsiTheme="minorHAnsi" w:cstheme="minorBidi"/>
          <w:sz w:val="22"/>
          <w:lang w:val="en-US"/>
        </w:rPr>
      </w:pPr>
      <w:r w:rsidRPr="00325ECA">
        <w:rPr>
          <w:rFonts w:cs="Arial Unicode MS"/>
        </w:rPr>
        <w:t>Chapter 1</w:t>
      </w:r>
      <w:r>
        <w:tab/>
      </w:r>
      <w:r>
        <w:fldChar w:fldCharType="begin"/>
      </w:r>
      <w:r>
        <w:instrText xml:space="preserve"> PAGEREF _Toc403762225 \h </w:instrText>
      </w:r>
      <w:r>
        <w:fldChar w:fldCharType="separate"/>
      </w:r>
      <w:r>
        <w:t>10</w:t>
      </w:r>
      <w:r>
        <w:fldChar w:fldCharType="end"/>
      </w:r>
    </w:p>
    <w:p w14:paraId="70A0DB52" w14:textId="77777777" w:rsidR="009D3751" w:rsidRDefault="009D3751">
      <w:pPr>
        <w:pStyle w:val="TOC1"/>
        <w:rPr>
          <w:rFonts w:asciiTheme="minorHAnsi" w:eastAsiaTheme="minorEastAsia" w:hAnsiTheme="minorHAnsi" w:cstheme="minorBidi"/>
          <w:sz w:val="22"/>
          <w:lang w:val="en-US"/>
        </w:rPr>
      </w:pPr>
      <w:r w:rsidRPr="00325ECA">
        <w:rPr>
          <w:rFonts w:cs="Arial Unicode MS"/>
        </w:rPr>
        <w:t>Introduction</w:t>
      </w:r>
      <w:r>
        <w:tab/>
      </w:r>
      <w:r>
        <w:fldChar w:fldCharType="begin"/>
      </w:r>
      <w:r>
        <w:instrText xml:space="preserve"> PAGEREF _Toc403762226 \h </w:instrText>
      </w:r>
      <w:r>
        <w:fldChar w:fldCharType="separate"/>
      </w:r>
      <w:r>
        <w:t>10</w:t>
      </w:r>
      <w:r>
        <w:fldChar w:fldCharType="end"/>
      </w:r>
    </w:p>
    <w:p w14:paraId="660AC25C" w14:textId="77777777" w:rsidR="009D3751" w:rsidRDefault="009D3751">
      <w:pPr>
        <w:pStyle w:val="TOC2"/>
        <w:rPr>
          <w:rFonts w:asciiTheme="minorHAnsi" w:eastAsiaTheme="minorEastAsia" w:hAnsiTheme="minorHAnsi" w:cstheme="minorBidi"/>
          <w:sz w:val="22"/>
          <w:lang w:val="en-US"/>
        </w:rPr>
      </w:pPr>
      <w:r w:rsidRPr="00325ECA">
        <w:rPr>
          <w:rFonts w:cs="Arial Unicode MS"/>
        </w:rPr>
        <w:t>1.1 The BioInorganic Chemistry of Arsenic</w:t>
      </w:r>
      <w:r>
        <w:tab/>
      </w:r>
      <w:r>
        <w:fldChar w:fldCharType="begin"/>
      </w:r>
      <w:r>
        <w:instrText xml:space="preserve"> PAGEREF _Toc403762227 \h </w:instrText>
      </w:r>
      <w:r>
        <w:fldChar w:fldCharType="separate"/>
      </w:r>
      <w:r>
        <w:t>10</w:t>
      </w:r>
      <w:r>
        <w:fldChar w:fldCharType="end"/>
      </w:r>
    </w:p>
    <w:p w14:paraId="45CF4114" w14:textId="77777777" w:rsidR="009D3751" w:rsidRDefault="009D3751">
      <w:pPr>
        <w:pStyle w:val="TOC3"/>
        <w:rPr>
          <w:rFonts w:asciiTheme="minorHAnsi" w:eastAsiaTheme="minorEastAsia" w:hAnsiTheme="minorHAnsi" w:cstheme="minorBidi"/>
          <w:sz w:val="22"/>
          <w:lang w:val="en-US"/>
        </w:rPr>
      </w:pPr>
      <w:r w:rsidRPr="00325ECA">
        <w:rPr>
          <w:rFonts w:cs="Arial Unicode MS"/>
        </w:rPr>
        <w:t>1.1.1 Metabolism of arsenic</w:t>
      </w:r>
      <w:r>
        <w:tab/>
      </w:r>
      <w:r>
        <w:fldChar w:fldCharType="begin"/>
      </w:r>
      <w:r>
        <w:instrText xml:space="preserve"> PAGEREF _Toc403762228 \h </w:instrText>
      </w:r>
      <w:r>
        <w:fldChar w:fldCharType="separate"/>
      </w:r>
      <w:r>
        <w:t>13</w:t>
      </w:r>
      <w:r>
        <w:fldChar w:fldCharType="end"/>
      </w:r>
    </w:p>
    <w:p w14:paraId="3B006732" w14:textId="77777777" w:rsidR="009D3751" w:rsidRDefault="009D3751">
      <w:pPr>
        <w:pStyle w:val="TOC3"/>
        <w:rPr>
          <w:rFonts w:asciiTheme="minorHAnsi" w:eastAsiaTheme="minorEastAsia" w:hAnsiTheme="minorHAnsi" w:cstheme="minorBidi"/>
          <w:sz w:val="22"/>
          <w:lang w:val="en-US"/>
        </w:rPr>
      </w:pPr>
      <w:r w:rsidRPr="00325ECA">
        <w:rPr>
          <w:rFonts w:cs="Arial Unicode MS"/>
        </w:rPr>
        <w:t>1.1.2 Arsenic as a poison</w:t>
      </w:r>
      <w:r>
        <w:tab/>
      </w:r>
      <w:r>
        <w:fldChar w:fldCharType="begin"/>
      </w:r>
      <w:r>
        <w:instrText xml:space="preserve"> PAGEREF _Toc403762229 \h </w:instrText>
      </w:r>
      <w:r>
        <w:fldChar w:fldCharType="separate"/>
      </w:r>
      <w:r>
        <w:t>15</w:t>
      </w:r>
      <w:r>
        <w:fldChar w:fldCharType="end"/>
      </w:r>
    </w:p>
    <w:p w14:paraId="1983B538" w14:textId="77777777" w:rsidR="009D3751" w:rsidRDefault="009D3751">
      <w:pPr>
        <w:pStyle w:val="TOC3"/>
        <w:rPr>
          <w:rFonts w:asciiTheme="minorHAnsi" w:eastAsiaTheme="minorEastAsia" w:hAnsiTheme="minorHAnsi" w:cstheme="minorBidi"/>
          <w:sz w:val="22"/>
          <w:lang w:val="en-US"/>
        </w:rPr>
      </w:pPr>
      <w:r w:rsidRPr="00325ECA">
        <w:rPr>
          <w:rFonts w:cs="Arial Unicode MS"/>
        </w:rPr>
        <w:t>1.1.3 Treatment of arsenic poisoning</w:t>
      </w:r>
      <w:r>
        <w:tab/>
      </w:r>
      <w:r>
        <w:fldChar w:fldCharType="begin"/>
      </w:r>
      <w:r>
        <w:instrText xml:space="preserve"> PAGEREF _Toc403762230 \h </w:instrText>
      </w:r>
      <w:r>
        <w:fldChar w:fldCharType="separate"/>
      </w:r>
      <w:r>
        <w:t>17</w:t>
      </w:r>
      <w:r>
        <w:fldChar w:fldCharType="end"/>
      </w:r>
    </w:p>
    <w:p w14:paraId="6CCBE6D4" w14:textId="77777777" w:rsidR="009D3751" w:rsidRDefault="009D3751">
      <w:pPr>
        <w:pStyle w:val="TOC3"/>
        <w:rPr>
          <w:rFonts w:asciiTheme="minorHAnsi" w:eastAsiaTheme="minorEastAsia" w:hAnsiTheme="minorHAnsi" w:cstheme="minorBidi"/>
          <w:sz w:val="22"/>
          <w:lang w:val="en-US"/>
        </w:rPr>
      </w:pPr>
      <w:r w:rsidRPr="00325ECA">
        <w:rPr>
          <w:rFonts w:cs="Arial Unicode MS"/>
        </w:rPr>
        <w:t>1.1.4 Medicinal applications of arsenic</w:t>
      </w:r>
      <w:r>
        <w:tab/>
      </w:r>
      <w:r>
        <w:fldChar w:fldCharType="begin"/>
      </w:r>
      <w:r>
        <w:instrText xml:space="preserve"> PAGEREF _Toc403762231 \h </w:instrText>
      </w:r>
      <w:r>
        <w:fldChar w:fldCharType="separate"/>
      </w:r>
      <w:r>
        <w:t>18</w:t>
      </w:r>
      <w:r>
        <w:fldChar w:fldCharType="end"/>
      </w:r>
    </w:p>
    <w:p w14:paraId="656349C6" w14:textId="77777777" w:rsidR="009D3751" w:rsidRDefault="009D3751">
      <w:pPr>
        <w:pStyle w:val="TOC2"/>
        <w:rPr>
          <w:rFonts w:asciiTheme="minorHAnsi" w:eastAsiaTheme="minorEastAsia" w:hAnsiTheme="minorHAnsi" w:cstheme="minorBidi"/>
          <w:sz w:val="22"/>
          <w:lang w:val="en-US"/>
        </w:rPr>
      </w:pPr>
      <w:r w:rsidRPr="00325ECA">
        <w:rPr>
          <w:rFonts w:cs="Arial Unicode MS"/>
        </w:rPr>
        <w:t>1.2 Chemistry of Arsenic compounds</w:t>
      </w:r>
      <w:r>
        <w:tab/>
      </w:r>
      <w:r>
        <w:fldChar w:fldCharType="begin"/>
      </w:r>
      <w:r>
        <w:instrText xml:space="preserve"> PAGEREF _Toc403762232 \h </w:instrText>
      </w:r>
      <w:r>
        <w:fldChar w:fldCharType="separate"/>
      </w:r>
      <w:r>
        <w:t>21</w:t>
      </w:r>
      <w:r>
        <w:fldChar w:fldCharType="end"/>
      </w:r>
    </w:p>
    <w:p w14:paraId="2D122D63" w14:textId="77777777" w:rsidR="009D3751" w:rsidRDefault="009D3751">
      <w:pPr>
        <w:pStyle w:val="TOC3"/>
        <w:rPr>
          <w:rFonts w:asciiTheme="minorHAnsi" w:eastAsiaTheme="minorEastAsia" w:hAnsiTheme="minorHAnsi" w:cstheme="minorBidi"/>
          <w:sz w:val="22"/>
          <w:lang w:val="en-US"/>
        </w:rPr>
      </w:pPr>
      <w:r w:rsidRPr="00325ECA">
        <w:rPr>
          <w:rFonts w:cs="Arial Unicode MS"/>
        </w:rPr>
        <w:t>1.2.1 Redox of arsenic by GSH</w:t>
      </w:r>
      <w:r>
        <w:tab/>
      </w:r>
      <w:r>
        <w:fldChar w:fldCharType="begin"/>
      </w:r>
      <w:r>
        <w:instrText xml:space="preserve"> PAGEREF _Toc403762233 \h </w:instrText>
      </w:r>
      <w:r>
        <w:fldChar w:fldCharType="separate"/>
      </w:r>
      <w:r>
        <w:t>21</w:t>
      </w:r>
      <w:r>
        <w:fldChar w:fldCharType="end"/>
      </w:r>
    </w:p>
    <w:p w14:paraId="2D63FD7E" w14:textId="77777777" w:rsidR="009D3751" w:rsidRDefault="009D3751">
      <w:pPr>
        <w:pStyle w:val="TOC3"/>
        <w:rPr>
          <w:rFonts w:asciiTheme="minorHAnsi" w:eastAsiaTheme="minorEastAsia" w:hAnsiTheme="minorHAnsi" w:cstheme="minorBidi"/>
          <w:sz w:val="22"/>
          <w:lang w:val="en-US"/>
        </w:rPr>
      </w:pPr>
      <w:r w:rsidRPr="00325ECA">
        <w:rPr>
          <w:rFonts w:cs="Arial Unicode MS"/>
        </w:rPr>
        <w:t>1.2.2 Interaction of arsenic with thiols</w:t>
      </w:r>
      <w:r>
        <w:tab/>
      </w:r>
      <w:r>
        <w:fldChar w:fldCharType="begin"/>
      </w:r>
      <w:r>
        <w:instrText xml:space="preserve"> PAGEREF _Toc403762234 \h </w:instrText>
      </w:r>
      <w:r>
        <w:fldChar w:fldCharType="separate"/>
      </w:r>
      <w:r>
        <w:t>24</w:t>
      </w:r>
      <w:r>
        <w:fldChar w:fldCharType="end"/>
      </w:r>
    </w:p>
    <w:p w14:paraId="70008C09" w14:textId="77777777" w:rsidR="009D3751" w:rsidRDefault="009D3751">
      <w:pPr>
        <w:pStyle w:val="TOC3"/>
        <w:rPr>
          <w:rFonts w:asciiTheme="minorHAnsi" w:eastAsiaTheme="minorEastAsia" w:hAnsiTheme="minorHAnsi" w:cstheme="minorBidi"/>
          <w:sz w:val="22"/>
          <w:lang w:val="en-US"/>
        </w:rPr>
      </w:pPr>
      <w:r w:rsidRPr="00325ECA">
        <w:rPr>
          <w:rFonts w:cs="Arial Unicode MS"/>
        </w:rPr>
        <w:t>1.2.3 Lability of the Arsenic Thiol bond</w:t>
      </w:r>
      <w:r>
        <w:tab/>
      </w:r>
      <w:r>
        <w:fldChar w:fldCharType="begin"/>
      </w:r>
      <w:r>
        <w:instrText xml:space="preserve"> PAGEREF _Toc403762235 \h </w:instrText>
      </w:r>
      <w:r>
        <w:fldChar w:fldCharType="separate"/>
      </w:r>
      <w:r>
        <w:t>27</w:t>
      </w:r>
      <w:r>
        <w:fldChar w:fldCharType="end"/>
      </w:r>
    </w:p>
    <w:p w14:paraId="60091720" w14:textId="77777777" w:rsidR="009D3751" w:rsidRDefault="009D3751">
      <w:pPr>
        <w:pStyle w:val="TOC3"/>
        <w:rPr>
          <w:rFonts w:asciiTheme="minorHAnsi" w:eastAsiaTheme="minorEastAsia" w:hAnsiTheme="minorHAnsi" w:cstheme="minorBidi"/>
          <w:sz w:val="22"/>
          <w:lang w:val="en-US"/>
        </w:rPr>
      </w:pPr>
      <w:r w:rsidRPr="00325ECA">
        <w:rPr>
          <w:rFonts w:cs="Arial Unicode MS"/>
        </w:rPr>
        <w:t>1.2.4 Co-ordination and geometry of arsenic compounds</w:t>
      </w:r>
      <w:r>
        <w:tab/>
      </w:r>
      <w:r>
        <w:fldChar w:fldCharType="begin"/>
      </w:r>
      <w:r>
        <w:instrText xml:space="preserve"> PAGEREF _Toc403762236 \h </w:instrText>
      </w:r>
      <w:r>
        <w:fldChar w:fldCharType="separate"/>
      </w:r>
      <w:r>
        <w:t>28</w:t>
      </w:r>
      <w:r>
        <w:fldChar w:fldCharType="end"/>
      </w:r>
    </w:p>
    <w:p w14:paraId="57C90928" w14:textId="77777777" w:rsidR="009D3751" w:rsidRDefault="009D3751">
      <w:pPr>
        <w:pStyle w:val="TOC3"/>
        <w:rPr>
          <w:rFonts w:asciiTheme="minorHAnsi" w:eastAsiaTheme="minorEastAsia" w:hAnsiTheme="minorHAnsi" w:cstheme="minorBidi"/>
          <w:sz w:val="22"/>
          <w:lang w:val="en-US"/>
        </w:rPr>
      </w:pPr>
      <w:r w:rsidRPr="00325ECA">
        <w:rPr>
          <w:rFonts w:cs="Arial Unicode MS"/>
        </w:rPr>
        <w:t>1.2.5 Mechanism of arsenic bond lablity</w:t>
      </w:r>
      <w:r>
        <w:tab/>
      </w:r>
      <w:r>
        <w:fldChar w:fldCharType="begin"/>
      </w:r>
      <w:r>
        <w:instrText xml:space="preserve"> PAGEREF _Toc403762237 \h </w:instrText>
      </w:r>
      <w:r>
        <w:fldChar w:fldCharType="separate"/>
      </w:r>
      <w:r>
        <w:t>29</w:t>
      </w:r>
      <w:r>
        <w:fldChar w:fldCharType="end"/>
      </w:r>
    </w:p>
    <w:p w14:paraId="567117E6" w14:textId="77777777" w:rsidR="009D3751" w:rsidRDefault="009D3751">
      <w:pPr>
        <w:pStyle w:val="TOC2"/>
        <w:rPr>
          <w:rFonts w:asciiTheme="minorHAnsi" w:eastAsiaTheme="minorEastAsia" w:hAnsiTheme="minorHAnsi" w:cstheme="minorBidi"/>
          <w:sz w:val="22"/>
          <w:lang w:val="en-US"/>
        </w:rPr>
      </w:pPr>
      <w:r w:rsidRPr="00325ECA">
        <w:rPr>
          <w:rFonts w:cs="Arial Unicode MS"/>
        </w:rPr>
        <w:t>1.3 Summary</w:t>
      </w:r>
      <w:r>
        <w:tab/>
      </w:r>
      <w:r>
        <w:fldChar w:fldCharType="begin"/>
      </w:r>
      <w:r>
        <w:instrText xml:space="preserve"> PAGEREF _Toc403762238 \h </w:instrText>
      </w:r>
      <w:r>
        <w:fldChar w:fldCharType="separate"/>
      </w:r>
      <w:r>
        <w:t>30</w:t>
      </w:r>
      <w:r>
        <w:fldChar w:fldCharType="end"/>
      </w:r>
    </w:p>
    <w:p w14:paraId="4BAEC0A0" w14:textId="77777777" w:rsidR="009D3751" w:rsidRDefault="009D3751">
      <w:pPr>
        <w:pStyle w:val="TOC2"/>
        <w:rPr>
          <w:rFonts w:asciiTheme="minorHAnsi" w:eastAsiaTheme="minorEastAsia" w:hAnsiTheme="minorHAnsi" w:cstheme="minorBidi"/>
          <w:sz w:val="22"/>
          <w:lang w:val="en-US"/>
        </w:rPr>
      </w:pPr>
      <w:r w:rsidRPr="00325ECA">
        <w:rPr>
          <w:rFonts w:cs="Arial Unicode MS"/>
        </w:rPr>
        <w:t>References</w:t>
      </w:r>
      <w:r>
        <w:tab/>
      </w:r>
      <w:r>
        <w:fldChar w:fldCharType="begin"/>
      </w:r>
      <w:r>
        <w:instrText xml:space="preserve"> PAGEREF _Toc403762239 \h </w:instrText>
      </w:r>
      <w:r>
        <w:fldChar w:fldCharType="separate"/>
      </w:r>
      <w:r>
        <w:t>32</w:t>
      </w:r>
      <w:r>
        <w:fldChar w:fldCharType="end"/>
      </w:r>
    </w:p>
    <w:p w14:paraId="0A208D73" w14:textId="77777777" w:rsidR="009D3751" w:rsidRDefault="009D3751">
      <w:pPr>
        <w:pStyle w:val="TOC1"/>
        <w:rPr>
          <w:rFonts w:asciiTheme="minorHAnsi" w:eastAsiaTheme="minorEastAsia" w:hAnsiTheme="minorHAnsi" w:cstheme="minorBidi"/>
          <w:sz w:val="22"/>
          <w:lang w:val="en-US"/>
        </w:rPr>
      </w:pPr>
      <w:r w:rsidRPr="00325ECA">
        <w:rPr>
          <w:rFonts w:cs="Arial Unicode MS"/>
        </w:rPr>
        <w:t>Chapter 2</w:t>
      </w:r>
      <w:r>
        <w:tab/>
      </w:r>
      <w:r>
        <w:fldChar w:fldCharType="begin"/>
      </w:r>
      <w:r>
        <w:instrText xml:space="preserve"> PAGEREF _Toc403762240 \h </w:instrText>
      </w:r>
      <w:r>
        <w:fldChar w:fldCharType="separate"/>
      </w:r>
      <w:r>
        <w:t>36</w:t>
      </w:r>
      <w:r>
        <w:fldChar w:fldCharType="end"/>
      </w:r>
    </w:p>
    <w:p w14:paraId="1DDF27A8" w14:textId="77777777" w:rsidR="009D3751" w:rsidRDefault="009D3751">
      <w:pPr>
        <w:pStyle w:val="TOC2"/>
        <w:rPr>
          <w:rFonts w:asciiTheme="minorHAnsi" w:eastAsiaTheme="minorEastAsia" w:hAnsiTheme="minorHAnsi" w:cstheme="minorBidi"/>
          <w:sz w:val="22"/>
          <w:lang w:val="en-US"/>
        </w:rPr>
      </w:pPr>
      <w:r>
        <w:t>Introduction</w:t>
      </w:r>
      <w:r>
        <w:tab/>
      </w:r>
      <w:r>
        <w:fldChar w:fldCharType="begin"/>
      </w:r>
      <w:r>
        <w:instrText xml:space="preserve"> PAGEREF _Toc403762241 \h </w:instrText>
      </w:r>
      <w:r>
        <w:fldChar w:fldCharType="separate"/>
      </w:r>
      <w:r>
        <w:t>36</w:t>
      </w:r>
      <w:r>
        <w:fldChar w:fldCharType="end"/>
      </w:r>
    </w:p>
    <w:p w14:paraId="15011853" w14:textId="77777777" w:rsidR="009D3751" w:rsidRDefault="009D3751">
      <w:pPr>
        <w:pStyle w:val="TOC2"/>
        <w:rPr>
          <w:rFonts w:asciiTheme="minorHAnsi" w:eastAsiaTheme="minorEastAsia" w:hAnsiTheme="minorHAnsi" w:cstheme="minorBidi"/>
          <w:sz w:val="22"/>
          <w:lang w:val="en-US"/>
        </w:rPr>
      </w:pPr>
      <w:r>
        <w:t>2.1 Facile dimethylarsenic exchange</w:t>
      </w:r>
      <w:r>
        <w:tab/>
      </w:r>
      <w:r>
        <w:fldChar w:fldCharType="begin"/>
      </w:r>
      <w:r>
        <w:instrText xml:space="preserve"> PAGEREF _Toc403762242 \h </w:instrText>
      </w:r>
      <w:r>
        <w:fldChar w:fldCharType="separate"/>
      </w:r>
      <w:r>
        <w:t>37</w:t>
      </w:r>
      <w:r>
        <w:fldChar w:fldCharType="end"/>
      </w:r>
    </w:p>
    <w:p w14:paraId="660ED5C8" w14:textId="77777777" w:rsidR="009D3751" w:rsidRDefault="009D3751">
      <w:pPr>
        <w:pStyle w:val="TOC2"/>
        <w:rPr>
          <w:rFonts w:asciiTheme="minorHAnsi" w:eastAsiaTheme="minorEastAsia" w:hAnsiTheme="minorHAnsi" w:cstheme="minorBidi"/>
          <w:sz w:val="22"/>
          <w:lang w:val="en-US"/>
        </w:rPr>
      </w:pPr>
      <w:r>
        <w:t>2.2 Supplementary material</w:t>
      </w:r>
      <w:r>
        <w:tab/>
      </w:r>
      <w:r>
        <w:fldChar w:fldCharType="begin"/>
      </w:r>
      <w:r>
        <w:instrText xml:space="preserve"> PAGEREF _Toc403762243 \h </w:instrText>
      </w:r>
      <w:r>
        <w:fldChar w:fldCharType="separate"/>
      </w:r>
      <w:r>
        <w:t>46</w:t>
      </w:r>
      <w:r>
        <w:fldChar w:fldCharType="end"/>
      </w:r>
    </w:p>
    <w:p w14:paraId="622C4B3F" w14:textId="77777777" w:rsidR="009D3751" w:rsidRDefault="009D3751">
      <w:pPr>
        <w:pStyle w:val="TOC2"/>
        <w:rPr>
          <w:rFonts w:asciiTheme="minorHAnsi" w:eastAsiaTheme="minorEastAsia" w:hAnsiTheme="minorHAnsi" w:cstheme="minorBidi"/>
          <w:sz w:val="22"/>
          <w:lang w:val="en-US"/>
        </w:rPr>
      </w:pPr>
      <w:r>
        <w:t>2.3 References</w:t>
      </w:r>
      <w:r>
        <w:tab/>
      </w:r>
      <w:r>
        <w:fldChar w:fldCharType="begin"/>
      </w:r>
      <w:r>
        <w:instrText xml:space="preserve"> PAGEREF _Toc403762244 \h </w:instrText>
      </w:r>
      <w:r>
        <w:fldChar w:fldCharType="separate"/>
      </w:r>
      <w:r>
        <w:t>50</w:t>
      </w:r>
      <w:r>
        <w:fldChar w:fldCharType="end"/>
      </w:r>
    </w:p>
    <w:p w14:paraId="584F97D0" w14:textId="77777777" w:rsidR="009D3751" w:rsidRDefault="009D3751">
      <w:pPr>
        <w:pStyle w:val="TOC1"/>
        <w:rPr>
          <w:rFonts w:asciiTheme="minorHAnsi" w:eastAsiaTheme="minorEastAsia" w:hAnsiTheme="minorHAnsi" w:cstheme="minorBidi"/>
          <w:sz w:val="22"/>
          <w:lang w:val="en-US"/>
        </w:rPr>
      </w:pPr>
      <w:r w:rsidRPr="00325ECA">
        <w:rPr>
          <w:rFonts w:cs="Arial Unicode MS"/>
        </w:rPr>
        <w:t>Chapter 3</w:t>
      </w:r>
      <w:r>
        <w:tab/>
      </w:r>
      <w:r>
        <w:fldChar w:fldCharType="begin"/>
      </w:r>
      <w:r>
        <w:instrText xml:space="preserve"> PAGEREF _Toc403762245 \h </w:instrText>
      </w:r>
      <w:r>
        <w:fldChar w:fldCharType="separate"/>
      </w:r>
      <w:r>
        <w:t>53</w:t>
      </w:r>
      <w:r>
        <w:fldChar w:fldCharType="end"/>
      </w:r>
    </w:p>
    <w:p w14:paraId="007FDDEF" w14:textId="77777777" w:rsidR="009D3751" w:rsidRDefault="009D3751">
      <w:pPr>
        <w:pStyle w:val="TOC2"/>
        <w:rPr>
          <w:rFonts w:asciiTheme="minorHAnsi" w:eastAsiaTheme="minorEastAsia" w:hAnsiTheme="minorHAnsi" w:cstheme="minorBidi"/>
          <w:sz w:val="22"/>
          <w:lang w:val="en-US"/>
        </w:rPr>
      </w:pPr>
      <w:r w:rsidRPr="00325ECA">
        <w:rPr>
          <w:rFonts w:cs="Arial Unicode MS"/>
        </w:rPr>
        <w:t>Introduction</w:t>
      </w:r>
      <w:r>
        <w:tab/>
      </w:r>
      <w:r>
        <w:fldChar w:fldCharType="begin"/>
      </w:r>
      <w:r>
        <w:instrText xml:space="preserve"> PAGEREF _Toc403762246 \h </w:instrText>
      </w:r>
      <w:r>
        <w:fldChar w:fldCharType="separate"/>
      </w:r>
      <w:r>
        <w:t>53</w:t>
      </w:r>
      <w:r>
        <w:fldChar w:fldCharType="end"/>
      </w:r>
    </w:p>
    <w:p w14:paraId="4471C55C" w14:textId="77777777" w:rsidR="009D3751" w:rsidRDefault="009D3751">
      <w:pPr>
        <w:pStyle w:val="TOC2"/>
        <w:rPr>
          <w:rFonts w:asciiTheme="minorHAnsi" w:eastAsiaTheme="minorEastAsia" w:hAnsiTheme="minorHAnsi" w:cstheme="minorBidi"/>
          <w:sz w:val="22"/>
          <w:lang w:val="en-US"/>
        </w:rPr>
      </w:pPr>
      <w:r w:rsidRPr="00325ECA">
        <w:rPr>
          <w:lang w:val="en-US"/>
        </w:rPr>
        <w:t>3.1 Synthetic analogues to Dimethylarsenocysteine</w:t>
      </w:r>
      <w:r>
        <w:tab/>
      </w:r>
      <w:r>
        <w:fldChar w:fldCharType="begin"/>
      </w:r>
      <w:r>
        <w:instrText xml:space="preserve"> PAGEREF _Toc403762247 \h </w:instrText>
      </w:r>
      <w:r>
        <w:fldChar w:fldCharType="separate"/>
      </w:r>
      <w:r>
        <w:t>54</w:t>
      </w:r>
      <w:r>
        <w:fldChar w:fldCharType="end"/>
      </w:r>
    </w:p>
    <w:p w14:paraId="5BAD225A" w14:textId="77777777" w:rsidR="009D3751" w:rsidRDefault="009D3751">
      <w:pPr>
        <w:pStyle w:val="TOC3"/>
        <w:rPr>
          <w:rFonts w:asciiTheme="minorHAnsi" w:eastAsiaTheme="minorEastAsia" w:hAnsiTheme="minorHAnsi" w:cstheme="minorBidi"/>
          <w:sz w:val="22"/>
          <w:lang w:val="en-US"/>
        </w:rPr>
      </w:pPr>
      <w:r w:rsidRPr="00325ECA">
        <w:rPr>
          <w:lang w:val="en-US"/>
        </w:rPr>
        <w:t xml:space="preserve">3.1.1 Preparation of </w:t>
      </w:r>
      <w:r>
        <w:t>Dimethylarseno-N-acetyl cysteine</w:t>
      </w:r>
      <w:r>
        <w:tab/>
      </w:r>
      <w:r>
        <w:fldChar w:fldCharType="begin"/>
      </w:r>
      <w:r>
        <w:instrText xml:space="preserve"> PAGEREF _Toc403762248 \h </w:instrText>
      </w:r>
      <w:r>
        <w:fldChar w:fldCharType="separate"/>
      </w:r>
      <w:r>
        <w:t>56</w:t>
      </w:r>
      <w:r>
        <w:fldChar w:fldCharType="end"/>
      </w:r>
    </w:p>
    <w:p w14:paraId="1C0BCA63" w14:textId="77777777" w:rsidR="009D3751" w:rsidRDefault="009D3751">
      <w:pPr>
        <w:pStyle w:val="TOC3"/>
        <w:rPr>
          <w:rFonts w:asciiTheme="minorHAnsi" w:eastAsiaTheme="minorEastAsia" w:hAnsiTheme="minorHAnsi" w:cstheme="minorBidi"/>
          <w:sz w:val="22"/>
          <w:lang w:val="en-US"/>
        </w:rPr>
      </w:pPr>
      <w:r w:rsidRPr="00325ECA">
        <w:rPr>
          <w:lang w:val="en-US"/>
        </w:rPr>
        <w:t xml:space="preserve">3.1.2 Preparation of </w:t>
      </w:r>
      <w:r>
        <w:t>Dimethylarseno-p</w:t>
      </w:r>
      <w:r w:rsidRPr="00325ECA">
        <w:rPr>
          <w:lang w:val="en-US"/>
        </w:rPr>
        <w:t>enicillamine</w:t>
      </w:r>
      <w:r>
        <w:tab/>
      </w:r>
      <w:r>
        <w:fldChar w:fldCharType="begin"/>
      </w:r>
      <w:r>
        <w:instrText xml:space="preserve"> PAGEREF _Toc403762249 \h </w:instrText>
      </w:r>
      <w:r>
        <w:fldChar w:fldCharType="separate"/>
      </w:r>
      <w:r>
        <w:t>59</w:t>
      </w:r>
      <w:r>
        <w:fldChar w:fldCharType="end"/>
      </w:r>
    </w:p>
    <w:p w14:paraId="0B5FFCD4" w14:textId="77777777" w:rsidR="009D3751" w:rsidRDefault="009D3751">
      <w:pPr>
        <w:pStyle w:val="TOC3"/>
        <w:rPr>
          <w:rFonts w:asciiTheme="minorHAnsi" w:eastAsiaTheme="minorEastAsia" w:hAnsiTheme="minorHAnsi" w:cstheme="minorBidi"/>
          <w:sz w:val="22"/>
          <w:lang w:val="en-US"/>
        </w:rPr>
      </w:pPr>
      <w:r>
        <w:t>3.1.3 Section conclusion</w:t>
      </w:r>
      <w:r>
        <w:tab/>
      </w:r>
      <w:r>
        <w:fldChar w:fldCharType="begin"/>
      </w:r>
      <w:r>
        <w:instrText xml:space="preserve"> PAGEREF _Toc403762250 \h </w:instrText>
      </w:r>
      <w:r>
        <w:fldChar w:fldCharType="separate"/>
      </w:r>
      <w:r>
        <w:t>60</w:t>
      </w:r>
      <w:r>
        <w:fldChar w:fldCharType="end"/>
      </w:r>
    </w:p>
    <w:p w14:paraId="7C7301B7" w14:textId="77777777" w:rsidR="009D3751" w:rsidRDefault="009D3751">
      <w:pPr>
        <w:pStyle w:val="TOC2"/>
        <w:rPr>
          <w:rFonts w:asciiTheme="minorHAnsi" w:eastAsiaTheme="minorEastAsia" w:hAnsiTheme="minorHAnsi" w:cstheme="minorBidi"/>
          <w:sz w:val="22"/>
          <w:lang w:val="en-US"/>
        </w:rPr>
      </w:pPr>
      <w:r w:rsidRPr="00325ECA">
        <w:rPr>
          <w:rFonts w:cs="Arial Unicode MS"/>
          <w:lang w:val="en-US"/>
        </w:rPr>
        <w:t>3.2 Monomethylated derivatives</w:t>
      </w:r>
      <w:r>
        <w:tab/>
      </w:r>
      <w:r>
        <w:fldChar w:fldCharType="begin"/>
      </w:r>
      <w:r>
        <w:instrText xml:space="preserve"> PAGEREF _Toc403762251 \h </w:instrText>
      </w:r>
      <w:r>
        <w:fldChar w:fldCharType="separate"/>
      </w:r>
      <w:r>
        <w:t>60</w:t>
      </w:r>
      <w:r>
        <w:fldChar w:fldCharType="end"/>
      </w:r>
    </w:p>
    <w:p w14:paraId="6315CC3B" w14:textId="77777777" w:rsidR="009D3751" w:rsidRDefault="009D3751">
      <w:pPr>
        <w:pStyle w:val="TOC3"/>
        <w:rPr>
          <w:rFonts w:asciiTheme="minorHAnsi" w:eastAsiaTheme="minorEastAsia" w:hAnsiTheme="minorHAnsi" w:cstheme="minorBidi"/>
          <w:sz w:val="22"/>
          <w:lang w:val="en-US"/>
        </w:rPr>
      </w:pPr>
      <w:r w:rsidRPr="00325ECA">
        <w:rPr>
          <w:rFonts w:cs="Arial Unicode MS"/>
        </w:rPr>
        <w:t>3.2.1 Methylarsine Oxide</w:t>
      </w:r>
      <w:r>
        <w:tab/>
      </w:r>
      <w:r>
        <w:fldChar w:fldCharType="begin"/>
      </w:r>
      <w:r>
        <w:instrText xml:space="preserve"> PAGEREF _Toc403762252 \h </w:instrText>
      </w:r>
      <w:r>
        <w:fldChar w:fldCharType="separate"/>
      </w:r>
      <w:r>
        <w:t>61</w:t>
      </w:r>
      <w:r>
        <w:fldChar w:fldCharType="end"/>
      </w:r>
    </w:p>
    <w:p w14:paraId="5648CBEC" w14:textId="77777777" w:rsidR="009D3751" w:rsidRDefault="009D3751">
      <w:pPr>
        <w:pStyle w:val="TOC3"/>
        <w:rPr>
          <w:rFonts w:asciiTheme="minorHAnsi" w:eastAsiaTheme="minorEastAsia" w:hAnsiTheme="minorHAnsi" w:cstheme="minorBidi"/>
          <w:sz w:val="22"/>
          <w:lang w:val="en-US"/>
        </w:rPr>
      </w:pPr>
      <w:r w:rsidRPr="00325ECA">
        <w:rPr>
          <w:rFonts w:cs="Arial Unicode MS"/>
        </w:rPr>
        <w:t>3.2.2 Interaction of MeAs(OH)</w:t>
      </w:r>
      <w:r w:rsidRPr="00325ECA">
        <w:rPr>
          <w:rFonts w:cs="Arial Unicode MS"/>
          <w:vertAlign w:val="subscript"/>
        </w:rPr>
        <w:t>2</w:t>
      </w:r>
      <w:r w:rsidRPr="00325ECA">
        <w:rPr>
          <w:rFonts w:cs="Arial Unicode MS"/>
        </w:rPr>
        <w:t xml:space="preserve"> with cysteine</w:t>
      </w:r>
      <w:r>
        <w:tab/>
      </w:r>
      <w:r>
        <w:fldChar w:fldCharType="begin"/>
      </w:r>
      <w:r>
        <w:instrText xml:space="preserve"> PAGEREF _Toc403762253 \h </w:instrText>
      </w:r>
      <w:r>
        <w:fldChar w:fldCharType="separate"/>
      </w:r>
      <w:r>
        <w:t>64</w:t>
      </w:r>
      <w:r>
        <w:fldChar w:fldCharType="end"/>
      </w:r>
    </w:p>
    <w:p w14:paraId="41C40A6E" w14:textId="77777777" w:rsidR="009D3751" w:rsidRDefault="009D3751">
      <w:pPr>
        <w:pStyle w:val="TOC3"/>
        <w:rPr>
          <w:rFonts w:asciiTheme="minorHAnsi" w:eastAsiaTheme="minorEastAsia" w:hAnsiTheme="minorHAnsi" w:cstheme="minorBidi"/>
          <w:sz w:val="22"/>
          <w:lang w:val="en-US"/>
        </w:rPr>
      </w:pPr>
      <w:r w:rsidRPr="00325ECA">
        <w:rPr>
          <w:rFonts w:cs="Arial Unicode MS"/>
        </w:rPr>
        <w:t>3.2.3 Temperature sensitivity of the methyl peak</w:t>
      </w:r>
      <w:r>
        <w:tab/>
      </w:r>
      <w:r>
        <w:fldChar w:fldCharType="begin"/>
      </w:r>
      <w:r>
        <w:instrText xml:space="preserve"> PAGEREF _Toc403762254 \h </w:instrText>
      </w:r>
      <w:r>
        <w:fldChar w:fldCharType="separate"/>
      </w:r>
      <w:r>
        <w:t>67</w:t>
      </w:r>
      <w:r>
        <w:fldChar w:fldCharType="end"/>
      </w:r>
    </w:p>
    <w:p w14:paraId="18D0F4CE" w14:textId="77777777" w:rsidR="009D3751" w:rsidRDefault="009D3751">
      <w:pPr>
        <w:pStyle w:val="TOC2"/>
        <w:rPr>
          <w:rFonts w:asciiTheme="minorHAnsi" w:eastAsiaTheme="minorEastAsia" w:hAnsiTheme="minorHAnsi" w:cstheme="minorBidi"/>
          <w:sz w:val="22"/>
          <w:lang w:val="en-US"/>
        </w:rPr>
      </w:pPr>
      <w:r w:rsidRPr="00325ECA">
        <w:rPr>
          <w:rFonts w:cs="Arial Unicode MS"/>
        </w:rPr>
        <w:t>3.3 Conclusion</w:t>
      </w:r>
      <w:r>
        <w:tab/>
      </w:r>
      <w:r>
        <w:fldChar w:fldCharType="begin"/>
      </w:r>
      <w:r>
        <w:instrText xml:space="preserve"> PAGEREF _Toc403762255 \h </w:instrText>
      </w:r>
      <w:r>
        <w:fldChar w:fldCharType="separate"/>
      </w:r>
      <w:r>
        <w:t>68</w:t>
      </w:r>
      <w:r>
        <w:fldChar w:fldCharType="end"/>
      </w:r>
    </w:p>
    <w:p w14:paraId="234C4A52" w14:textId="05A0714E" w:rsidR="009D3751" w:rsidRDefault="009D3751">
      <w:pPr>
        <w:pStyle w:val="TOC2"/>
      </w:pPr>
      <w:r w:rsidRPr="00325ECA">
        <w:rPr>
          <w:rFonts w:cs="Arial Unicode MS"/>
        </w:rPr>
        <w:t>3.4 References</w:t>
      </w:r>
      <w:r>
        <w:tab/>
      </w:r>
      <w:r>
        <w:fldChar w:fldCharType="begin"/>
      </w:r>
      <w:r>
        <w:instrText xml:space="preserve"> PAGEREF _Toc403762256 \h </w:instrText>
      </w:r>
      <w:r>
        <w:fldChar w:fldCharType="separate"/>
      </w:r>
      <w:r>
        <w:t>70</w:t>
      </w:r>
      <w:r>
        <w:fldChar w:fldCharType="end"/>
      </w:r>
    </w:p>
    <w:p w14:paraId="77277587" w14:textId="77777777" w:rsidR="009D3751" w:rsidRDefault="009D3751">
      <w:pPr>
        <w:rPr>
          <w:noProof/>
          <w:sz w:val="20"/>
          <w:szCs w:val="22"/>
          <w:lang w:eastAsia="zh-CN"/>
        </w:rPr>
      </w:pPr>
      <w:r>
        <w:br w:type="page"/>
      </w:r>
    </w:p>
    <w:p w14:paraId="69E4B27E" w14:textId="77777777" w:rsidR="009D3751" w:rsidRDefault="009D3751">
      <w:pPr>
        <w:pStyle w:val="TOC2"/>
        <w:rPr>
          <w:rFonts w:asciiTheme="minorHAnsi" w:eastAsiaTheme="minorEastAsia" w:hAnsiTheme="minorHAnsi" w:cstheme="minorBidi"/>
          <w:sz w:val="22"/>
          <w:lang w:val="en-US"/>
        </w:rPr>
      </w:pPr>
    </w:p>
    <w:p w14:paraId="6F186ABA" w14:textId="0DE312C1" w:rsidR="009D3751" w:rsidRDefault="009D3751" w:rsidP="009D3751">
      <w:pPr>
        <w:pStyle w:val="McGillTablesOfContents"/>
        <w:rPr>
          <w:noProof/>
        </w:rPr>
      </w:pPr>
      <w:r>
        <w:rPr>
          <w:rFonts w:cs="Arial Unicode MS"/>
        </w:rPr>
        <w:fldChar w:fldCharType="end"/>
      </w:r>
      <w:bookmarkStart w:id="4" w:name="_Toc403762224"/>
      <w:r w:rsidR="000661C5" w:rsidRPr="00C0292D">
        <w:rPr>
          <w:rFonts w:cs="Arial Unicode MS"/>
        </w:rPr>
        <w:t>Table of Figures</w:t>
      </w:r>
      <w:bookmarkEnd w:id="3"/>
      <w:bookmarkEnd w:id="4"/>
      <w:r>
        <w:rPr>
          <w:rFonts w:cs="Arial Unicode MS"/>
        </w:rPr>
        <w:fldChar w:fldCharType="begin"/>
      </w:r>
      <w:r>
        <w:rPr>
          <w:rFonts w:cs="Arial Unicode MS"/>
        </w:rPr>
        <w:instrText xml:space="preserve"> TOC \t "McGill_FigureCaption,1" \a "Figure" </w:instrText>
      </w:r>
      <w:r>
        <w:rPr>
          <w:rFonts w:cs="Arial Unicode MS"/>
        </w:rPr>
        <w:fldChar w:fldCharType="separate"/>
      </w:r>
    </w:p>
    <w:p w14:paraId="16C3599C"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Inorganic forms of arsenic.</w:t>
      </w:r>
      <w:r>
        <w:rPr>
          <w:noProof/>
        </w:rPr>
        <w:tab/>
      </w:r>
      <w:r>
        <w:rPr>
          <w:noProof/>
        </w:rPr>
        <w:fldChar w:fldCharType="begin"/>
      </w:r>
      <w:r>
        <w:rPr>
          <w:noProof/>
        </w:rPr>
        <w:instrText xml:space="preserve"> PAGEREF _Toc403762165 \h </w:instrText>
      </w:r>
      <w:r>
        <w:rPr>
          <w:noProof/>
        </w:rPr>
      </w:r>
      <w:r>
        <w:rPr>
          <w:noProof/>
        </w:rPr>
        <w:fldChar w:fldCharType="separate"/>
      </w:r>
      <w:r>
        <w:rPr>
          <w:noProof/>
        </w:rPr>
        <w:t>11</w:t>
      </w:r>
      <w:r>
        <w:rPr>
          <w:noProof/>
        </w:rPr>
        <w:fldChar w:fldCharType="end"/>
      </w:r>
    </w:p>
    <w:p w14:paraId="5F5168D9"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2: Challenger’s proposed pathway of arsenic metabolism</w:t>
      </w:r>
      <w:r>
        <w:rPr>
          <w:noProof/>
        </w:rPr>
        <w:tab/>
      </w:r>
      <w:r>
        <w:rPr>
          <w:noProof/>
        </w:rPr>
        <w:fldChar w:fldCharType="begin"/>
      </w:r>
      <w:r>
        <w:rPr>
          <w:noProof/>
        </w:rPr>
        <w:instrText xml:space="preserve"> PAGEREF _Toc403762166 \h </w:instrText>
      </w:r>
      <w:r>
        <w:rPr>
          <w:noProof/>
        </w:rPr>
      </w:r>
      <w:r>
        <w:rPr>
          <w:noProof/>
        </w:rPr>
        <w:fldChar w:fldCharType="separate"/>
      </w:r>
      <w:r>
        <w:rPr>
          <w:noProof/>
        </w:rPr>
        <w:t>14</w:t>
      </w:r>
      <w:r>
        <w:rPr>
          <w:noProof/>
        </w:rPr>
        <w:fldChar w:fldCharType="end"/>
      </w:r>
    </w:p>
    <w:p w14:paraId="513028FE"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3: Photo of arsenic induced arsenicosis, retrieved 2013</w:t>
      </w:r>
      <w:r w:rsidRPr="00912B70">
        <w:rPr>
          <w:rFonts w:cs="Arial Unicode MS"/>
          <w:noProof/>
          <w:vertAlign w:val="superscript"/>
        </w:rPr>
        <w:t>14</w:t>
      </w:r>
      <w:r>
        <w:rPr>
          <w:noProof/>
        </w:rPr>
        <w:tab/>
      </w:r>
      <w:r>
        <w:rPr>
          <w:noProof/>
        </w:rPr>
        <w:fldChar w:fldCharType="begin"/>
      </w:r>
      <w:r>
        <w:rPr>
          <w:noProof/>
        </w:rPr>
        <w:instrText xml:space="preserve"> PAGEREF _Toc403762167 \h </w:instrText>
      </w:r>
      <w:r>
        <w:rPr>
          <w:noProof/>
        </w:rPr>
      </w:r>
      <w:r>
        <w:rPr>
          <w:noProof/>
        </w:rPr>
        <w:fldChar w:fldCharType="separate"/>
      </w:r>
      <w:r>
        <w:rPr>
          <w:noProof/>
        </w:rPr>
        <w:t>16</w:t>
      </w:r>
      <w:r>
        <w:rPr>
          <w:noProof/>
        </w:rPr>
        <w:fldChar w:fldCharType="end"/>
      </w:r>
    </w:p>
    <w:p w14:paraId="3FA18226"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4: Structure of British Anti-Lewisite (Dimercaprol)</w:t>
      </w:r>
      <w:r>
        <w:rPr>
          <w:noProof/>
        </w:rPr>
        <w:tab/>
      </w:r>
      <w:r>
        <w:rPr>
          <w:noProof/>
        </w:rPr>
        <w:fldChar w:fldCharType="begin"/>
      </w:r>
      <w:r>
        <w:rPr>
          <w:noProof/>
        </w:rPr>
        <w:instrText xml:space="preserve"> PAGEREF _Toc403762168 \h </w:instrText>
      </w:r>
      <w:r>
        <w:rPr>
          <w:noProof/>
        </w:rPr>
      </w:r>
      <w:r>
        <w:rPr>
          <w:noProof/>
        </w:rPr>
        <w:fldChar w:fldCharType="separate"/>
      </w:r>
      <w:r>
        <w:rPr>
          <w:noProof/>
        </w:rPr>
        <w:t>18</w:t>
      </w:r>
      <w:r>
        <w:rPr>
          <w:noProof/>
        </w:rPr>
        <w:fldChar w:fldCharType="end"/>
      </w:r>
    </w:p>
    <w:p w14:paraId="320AB888"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5: Structure of Darinparsin</w:t>
      </w:r>
      <w:r>
        <w:rPr>
          <w:noProof/>
        </w:rPr>
        <w:tab/>
      </w:r>
      <w:r>
        <w:rPr>
          <w:noProof/>
        </w:rPr>
        <w:fldChar w:fldCharType="begin"/>
      </w:r>
      <w:r>
        <w:rPr>
          <w:noProof/>
        </w:rPr>
        <w:instrText xml:space="preserve"> PAGEREF _Toc403762169 \h </w:instrText>
      </w:r>
      <w:r>
        <w:rPr>
          <w:noProof/>
        </w:rPr>
      </w:r>
      <w:r>
        <w:rPr>
          <w:noProof/>
        </w:rPr>
        <w:fldChar w:fldCharType="separate"/>
      </w:r>
      <w:r>
        <w:rPr>
          <w:noProof/>
        </w:rPr>
        <w:t>19</w:t>
      </w:r>
      <w:r>
        <w:rPr>
          <w:noProof/>
        </w:rPr>
        <w:fldChar w:fldCharType="end"/>
      </w:r>
    </w:p>
    <w:p w14:paraId="6056133E" w14:textId="675B9A15"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6: Binding of zinc and arsenic to the PML-R-ZF1 and PML-R-ZF2 Purple: interaction of zinc Orange: Predicted interaction of arsenic.</w:t>
      </w:r>
      <w:r>
        <w:rPr>
          <w:noProof/>
        </w:rPr>
        <w:t xml:space="preserve">  </w:t>
      </w:r>
      <w:r>
        <w:rPr>
          <w:noProof/>
        </w:rPr>
        <w:tab/>
      </w:r>
      <w:r>
        <w:rPr>
          <w:noProof/>
        </w:rPr>
        <w:fldChar w:fldCharType="begin"/>
      </w:r>
      <w:r>
        <w:rPr>
          <w:noProof/>
        </w:rPr>
        <w:instrText xml:space="preserve"> PAGEREF _Toc403762170 \h </w:instrText>
      </w:r>
      <w:r>
        <w:rPr>
          <w:noProof/>
        </w:rPr>
      </w:r>
      <w:r>
        <w:rPr>
          <w:noProof/>
        </w:rPr>
        <w:fldChar w:fldCharType="separate"/>
      </w:r>
      <w:r>
        <w:rPr>
          <w:noProof/>
        </w:rPr>
        <w:t>20</w:t>
      </w:r>
      <w:r>
        <w:rPr>
          <w:noProof/>
        </w:rPr>
        <w:fldChar w:fldCharType="end"/>
      </w:r>
    </w:p>
    <w:p w14:paraId="612D298F"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8: Structures of glutathione and alpha-glutathione.</w:t>
      </w:r>
      <w:r>
        <w:rPr>
          <w:noProof/>
        </w:rPr>
        <w:tab/>
      </w:r>
      <w:r>
        <w:rPr>
          <w:noProof/>
        </w:rPr>
        <w:fldChar w:fldCharType="begin"/>
      </w:r>
      <w:r>
        <w:rPr>
          <w:noProof/>
        </w:rPr>
        <w:instrText xml:space="preserve"> PAGEREF _Toc403762171 \h </w:instrText>
      </w:r>
      <w:r>
        <w:rPr>
          <w:noProof/>
        </w:rPr>
      </w:r>
      <w:r>
        <w:rPr>
          <w:noProof/>
        </w:rPr>
        <w:fldChar w:fldCharType="separate"/>
      </w:r>
      <w:r>
        <w:rPr>
          <w:noProof/>
        </w:rPr>
        <w:t>24</w:t>
      </w:r>
      <w:r>
        <w:rPr>
          <w:noProof/>
        </w:rPr>
        <w:fldChar w:fldCharType="end"/>
      </w:r>
    </w:p>
    <w:p w14:paraId="1CA02C57" w14:textId="0B236162"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9: Effect of pH on the speciation of arsenic</w:t>
      </w:r>
      <w:r>
        <w:rPr>
          <w:noProof/>
        </w:rPr>
        <w:tab/>
      </w:r>
      <w:r>
        <w:rPr>
          <w:noProof/>
        </w:rPr>
        <w:fldChar w:fldCharType="begin"/>
      </w:r>
      <w:r>
        <w:rPr>
          <w:noProof/>
        </w:rPr>
        <w:instrText xml:space="preserve"> PAGEREF _Toc403762172 \h </w:instrText>
      </w:r>
      <w:r>
        <w:rPr>
          <w:noProof/>
        </w:rPr>
      </w:r>
      <w:r>
        <w:rPr>
          <w:noProof/>
        </w:rPr>
        <w:fldChar w:fldCharType="separate"/>
      </w:r>
      <w:r>
        <w:rPr>
          <w:noProof/>
        </w:rPr>
        <w:t>25</w:t>
      </w:r>
      <w:r>
        <w:rPr>
          <w:noProof/>
        </w:rPr>
        <w:fldChar w:fldCharType="end"/>
      </w:r>
    </w:p>
    <w:p w14:paraId="47D1D3D5"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 xml:space="preserve">Figure 10: Thermodynamic for the formation of As(III)-Thiolate complexes </w:t>
      </w:r>
      <w:r>
        <w:rPr>
          <w:noProof/>
        </w:rPr>
        <w:t>(Figure from Wilcox et al. 2008</w:t>
      </w:r>
      <w:r w:rsidRPr="00912B70">
        <w:rPr>
          <w:noProof/>
          <w:vertAlign w:val="superscript"/>
        </w:rPr>
        <w:t>25</w:t>
      </w:r>
      <w:r>
        <w:rPr>
          <w:noProof/>
        </w:rPr>
        <w:t>)</w:t>
      </w:r>
      <w:r>
        <w:rPr>
          <w:noProof/>
        </w:rPr>
        <w:tab/>
      </w:r>
      <w:r>
        <w:rPr>
          <w:noProof/>
        </w:rPr>
        <w:fldChar w:fldCharType="begin"/>
      </w:r>
      <w:r>
        <w:rPr>
          <w:noProof/>
        </w:rPr>
        <w:instrText xml:space="preserve"> PAGEREF _Toc403762173 \h </w:instrText>
      </w:r>
      <w:r>
        <w:rPr>
          <w:noProof/>
        </w:rPr>
      </w:r>
      <w:r>
        <w:rPr>
          <w:noProof/>
        </w:rPr>
        <w:fldChar w:fldCharType="separate"/>
      </w:r>
      <w:r>
        <w:rPr>
          <w:noProof/>
        </w:rPr>
        <w:t>26</w:t>
      </w:r>
      <w:r>
        <w:rPr>
          <w:noProof/>
        </w:rPr>
        <w:fldChar w:fldCharType="end"/>
      </w:r>
    </w:p>
    <w:p w14:paraId="57B85E21"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11: Interaction of H</w:t>
      </w:r>
      <w:r w:rsidRPr="00912B70">
        <w:rPr>
          <w:rFonts w:cs="Arial Unicode MS"/>
          <w:b/>
          <w:noProof/>
          <w:vertAlign w:val="subscript"/>
        </w:rPr>
        <w:t>2</w:t>
      </w:r>
      <w:r w:rsidRPr="00912B70">
        <w:rPr>
          <w:rFonts w:cs="Arial Unicode MS"/>
          <w:b/>
          <w:noProof/>
        </w:rPr>
        <w:t>S with arsenic V species</w:t>
      </w:r>
      <w:r>
        <w:rPr>
          <w:noProof/>
        </w:rPr>
        <w:tab/>
      </w:r>
      <w:r>
        <w:rPr>
          <w:noProof/>
        </w:rPr>
        <w:fldChar w:fldCharType="begin"/>
      </w:r>
      <w:r>
        <w:rPr>
          <w:noProof/>
        </w:rPr>
        <w:instrText xml:space="preserve"> PAGEREF _Toc403762174 \h </w:instrText>
      </w:r>
      <w:r>
        <w:rPr>
          <w:noProof/>
        </w:rPr>
      </w:r>
      <w:r>
        <w:rPr>
          <w:noProof/>
        </w:rPr>
        <w:fldChar w:fldCharType="separate"/>
      </w:r>
      <w:r>
        <w:rPr>
          <w:noProof/>
        </w:rPr>
        <w:t>27</w:t>
      </w:r>
      <w:r>
        <w:rPr>
          <w:noProof/>
        </w:rPr>
        <w:fldChar w:fldCharType="end"/>
      </w:r>
    </w:p>
    <w:p w14:paraId="57000A54" w14:textId="129C2425"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13: endo and exo binding forms of As(CH</w:t>
      </w:r>
      <w:r w:rsidRPr="00912B70">
        <w:rPr>
          <w:rFonts w:cs="Arial Unicode MS"/>
          <w:b/>
          <w:noProof/>
          <w:vertAlign w:val="subscript"/>
        </w:rPr>
        <w:t>3</w:t>
      </w:r>
      <w:r w:rsidRPr="00912B70">
        <w:rPr>
          <w:rFonts w:cs="Arial Unicode MS"/>
          <w:b/>
          <w:noProof/>
        </w:rPr>
        <w:t>S)</w:t>
      </w:r>
      <w:r w:rsidRPr="00912B70">
        <w:rPr>
          <w:rFonts w:cs="Arial Unicode MS"/>
          <w:b/>
          <w:noProof/>
          <w:vertAlign w:val="subscript"/>
        </w:rPr>
        <w:t>3</w:t>
      </w:r>
      <w:r>
        <w:rPr>
          <w:noProof/>
        </w:rPr>
        <w:tab/>
      </w:r>
      <w:r>
        <w:rPr>
          <w:noProof/>
        </w:rPr>
        <w:fldChar w:fldCharType="begin"/>
      </w:r>
      <w:r>
        <w:rPr>
          <w:noProof/>
        </w:rPr>
        <w:instrText xml:space="preserve"> PAGEREF _Toc403762175 \h </w:instrText>
      </w:r>
      <w:r>
        <w:rPr>
          <w:noProof/>
        </w:rPr>
      </w:r>
      <w:r>
        <w:rPr>
          <w:noProof/>
        </w:rPr>
        <w:fldChar w:fldCharType="separate"/>
      </w:r>
      <w:r>
        <w:rPr>
          <w:noProof/>
        </w:rPr>
        <w:t>30</w:t>
      </w:r>
      <w:r>
        <w:rPr>
          <w:noProof/>
        </w:rPr>
        <w:fldChar w:fldCharType="end"/>
      </w:r>
    </w:p>
    <w:p w14:paraId="37991966"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b/>
          <w:noProof/>
        </w:rPr>
        <w:t>Figure 14: Synthesis and equilibrium of DMGSH and DMCYS. In H</w:t>
      </w:r>
      <w:r w:rsidRPr="00912B70">
        <w:rPr>
          <w:b/>
          <w:noProof/>
          <w:vertAlign w:val="subscript"/>
        </w:rPr>
        <w:t>2</w:t>
      </w:r>
      <w:r w:rsidRPr="00912B70">
        <w:rPr>
          <w:b/>
          <w:noProof/>
        </w:rPr>
        <w:t xml:space="preserve">O at 25 </w:t>
      </w:r>
      <w:r w:rsidRPr="00912B70">
        <w:rPr>
          <w:rFonts w:cs="Arial Unicode MS" w:hint="eastAsia"/>
          <w:b/>
          <w:noProof/>
        </w:rPr>
        <w:t>℃</w:t>
      </w:r>
      <w:r>
        <w:rPr>
          <w:noProof/>
        </w:rPr>
        <w:tab/>
      </w:r>
      <w:r>
        <w:rPr>
          <w:noProof/>
        </w:rPr>
        <w:fldChar w:fldCharType="begin"/>
      </w:r>
      <w:r>
        <w:rPr>
          <w:noProof/>
        </w:rPr>
        <w:instrText xml:space="preserve"> PAGEREF _Toc403762176 \h </w:instrText>
      </w:r>
      <w:r>
        <w:rPr>
          <w:noProof/>
        </w:rPr>
      </w:r>
      <w:r>
        <w:rPr>
          <w:noProof/>
        </w:rPr>
        <w:fldChar w:fldCharType="separate"/>
      </w:r>
      <w:r>
        <w:rPr>
          <w:noProof/>
        </w:rPr>
        <w:t>38</w:t>
      </w:r>
      <w:r>
        <w:rPr>
          <w:noProof/>
        </w:rPr>
        <w:fldChar w:fldCharType="end"/>
      </w:r>
    </w:p>
    <w:p w14:paraId="07703294"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b/>
          <w:noProof/>
        </w:rPr>
        <w:t>Figure 15: Methyl site exchange in DMCYS.</w:t>
      </w:r>
      <w:r>
        <w:rPr>
          <w:noProof/>
        </w:rPr>
        <w:tab/>
      </w:r>
      <w:r>
        <w:rPr>
          <w:noProof/>
        </w:rPr>
        <w:fldChar w:fldCharType="begin"/>
      </w:r>
      <w:r>
        <w:rPr>
          <w:noProof/>
        </w:rPr>
        <w:instrText xml:space="preserve"> PAGEREF _Toc403762177 \h </w:instrText>
      </w:r>
      <w:r>
        <w:rPr>
          <w:noProof/>
        </w:rPr>
      </w:r>
      <w:r>
        <w:rPr>
          <w:noProof/>
        </w:rPr>
        <w:fldChar w:fldCharType="separate"/>
      </w:r>
      <w:r>
        <w:rPr>
          <w:noProof/>
        </w:rPr>
        <w:t>39</w:t>
      </w:r>
      <w:r>
        <w:rPr>
          <w:noProof/>
        </w:rPr>
        <w:fldChar w:fldCharType="end"/>
      </w:r>
    </w:p>
    <w:p w14:paraId="7651070B"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b/>
          <w:noProof/>
        </w:rPr>
        <w:t xml:space="preserve">Figure 16: Variable temperature </w:t>
      </w:r>
      <w:r w:rsidRPr="00912B70">
        <w:rPr>
          <w:b/>
          <w:noProof/>
          <w:vertAlign w:val="superscript"/>
        </w:rPr>
        <w:t>1</w:t>
      </w:r>
      <w:r w:rsidRPr="00912B70">
        <w:rPr>
          <w:b/>
          <w:noProof/>
        </w:rPr>
        <w:t>H NMR spectra for the diastereotopic methyl resonances on DMGSH and DMCYS caused by dynamic exchange at equilibrium.</w:t>
      </w:r>
      <w:r>
        <w:rPr>
          <w:noProof/>
        </w:rPr>
        <w:tab/>
      </w:r>
      <w:r>
        <w:rPr>
          <w:noProof/>
        </w:rPr>
        <w:fldChar w:fldCharType="begin"/>
      </w:r>
      <w:r>
        <w:rPr>
          <w:noProof/>
        </w:rPr>
        <w:instrText xml:space="preserve"> PAGEREF _Toc403762178 \h </w:instrText>
      </w:r>
      <w:r>
        <w:rPr>
          <w:noProof/>
        </w:rPr>
      </w:r>
      <w:r>
        <w:rPr>
          <w:noProof/>
        </w:rPr>
        <w:fldChar w:fldCharType="separate"/>
      </w:r>
      <w:r>
        <w:rPr>
          <w:noProof/>
        </w:rPr>
        <w:t>40</w:t>
      </w:r>
      <w:r>
        <w:rPr>
          <w:noProof/>
        </w:rPr>
        <w:fldChar w:fldCharType="end"/>
      </w:r>
    </w:p>
    <w:p w14:paraId="1D882271"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b/>
          <w:noProof/>
        </w:rPr>
        <w:t>Figure 17: Variable temperature 1H NMR for the diastereotopic methyl signals in DMCYS in 0.1 M phosphate buffer at pH = 4.5.  Bottom trace is at 10 ˚C, followed by 20, 30, 40, 45, 50, 55, and 70 ˚C at top.</w:t>
      </w:r>
      <w:r>
        <w:rPr>
          <w:noProof/>
        </w:rPr>
        <w:tab/>
      </w:r>
      <w:r>
        <w:rPr>
          <w:noProof/>
        </w:rPr>
        <w:fldChar w:fldCharType="begin"/>
      </w:r>
      <w:r>
        <w:rPr>
          <w:noProof/>
        </w:rPr>
        <w:instrText xml:space="preserve"> PAGEREF _Toc403762179 \h </w:instrText>
      </w:r>
      <w:r>
        <w:rPr>
          <w:noProof/>
        </w:rPr>
      </w:r>
      <w:r>
        <w:rPr>
          <w:noProof/>
        </w:rPr>
        <w:fldChar w:fldCharType="separate"/>
      </w:r>
      <w:r>
        <w:rPr>
          <w:noProof/>
        </w:rPr>
        <w:t>41</w:t>
      </w:r>
      <w:r>
        <w:rPr>
          <w:noProof/>
        </w:rPr>
        <w:fldChar w:fldCharType="end"/>
      </w:r>
    </w:p>
    <w:p w14:paraId="0A9DFCD4"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b/>
          <w:noProof/>
        </w:rPr>
        <w:t>Figure 18: Dependence of coalescence temperature upon (a) the pH of a 5 mM solution of DMCYS and (b) concentration of DMCYS in 5 mM phosphate buffer.</w:t>
      </w:r>
      <w:r>
        <w:rPr>
          <w:noProof/>
        </w:rPr>
        <w:tab/>
      </w:r>
      <w:r>
        <w:rPr>
          <w:noProof/>
        </w:rPr>
        <w:fldChar w:fldCharType="begin"/>
      </w:r>
      <w:r>
        <w:rPr>
          <w:noProof/>
        </w:rPr>
        <w:instrText xml:space="preserve"> PAGEREF _Toc403762180 \h </w:instrText>
      </w:r>
      <w:r>
        <w:rPr>
          <w:noProof/>
        </w:rPr>
      </w:r>
      <w:r>
        <w:rPr>
          <w:noProof/>
        </w:rPr>
        <w:fldChar w:fldCharType="separate"/>
      </w:r>
      <w:r>
        <w:rPr>
          <w:noProof/>
        </w:rPr>
        <w:t>43</w:t>
      </w:r>
      <w:r>
        <w:rPr>
          <w:noProof/>
        </w:rPr>
        <w:fldChar w:fldCharType="end"/>
      </w:r>
    </w:p>
    <w:p w14:paraId="69F91832"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b/>
          <w:noProof/>
        </w:rPr>
        <w:t>Figure 19: Proposed fluxionality in DMCYS.</w:t>
      </w:r>
      <w:r>
        <w:rPr>
          <w:noProof/>
        </w:rPr>
        <w:tab/>
      </w:r>
      <w:r>
        <w:rPr>
          <w:noProof/>
        </w:rPr>
        <w:fldChar w:fldCharType="begin"/>
      </w:r>
      <w:r>
        <w:rPr>
          <w:noProof/>
        </w:rPr>
        <w:instrText xml:space="preserve"> PAGEREF _Toc403762181 \h </w:instrText>
      </w:r>
      <w:r>
        <w:rPr>
          <w:noProof/>
        </w:rPr>
      </w:r>
      <w:r>
        <w:rPr>
          <w:noProof/>
        </w:rPr>
        <w:fldChar w:fldCharType="separate"/>
      </w:r>
      <w:r>
        <w:rPr>
          <w:noProof/>
        </w:rPr>
        <w:t>45</w:t>
      </w:r>
      <w:r>
        <w:rPr>
          <w:noProof/>
        </w:rPr>
        <w:fldChar w:fldCharType="end"/>
      </w:r>
    </w:p>
    <w:p w14:paraId="14222570"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21: Possible mechanism for the observed coalescence of the dimethylarsonium peaks.</w:t>
      </w:r>
      <w:r>
        <w:rPr>
          <w:noProof/>
        </w:rPr>
        <w:tab/>
      </w:r>
      <w:r>
        <w:rPr>
          <w:noProof/>
        </w:rPr>
        <w:fldChar w:fldCharType="begin"/>
      </w:r>
      <w:r>
        <w:rPr>
          <w:noProof/>
        </w:rPr>
        <w:instrText xml:space="preserve"> PAGEREF _Toc403762182 \h </w:instrText>
      </w:r>
      <w:r>
        <w:rPr>
          <w:noProof/>
        </w:rPr>
      </w:r>
      <w:r>
        <w:rPr>
          <w:noProof/>
        </w:rPr>
        <w:fldChar w:fldCharType="separate"/>
      </w:r>
      <w:r>
        <w:rPr>
          <w:noProof/>
        </w:rPr>
        <w:t>53</w:t>
      </w:r>
      <w:r>
        <w:rPr>
          <w:noProof/>
        </w:rPr>
        <w:fldChar w:fldCharType="end"/>
      </w:r>
    </w:p>
    <w:p w14:paraId="7D02E30B"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22: New scheme for the preparation of DMNAC (py.HI)</w:t>
      </w:r>
      <w:r>
        <w:rPr>
          <w:noProof/>
        </w:rPr>
        <w:tab/>
      </w:r>
      <w:r>
        <w:rPr>
          <w:noProof/>
        </w:rPr>
        <w:fldChar w:fldCharType="begin"/>
      </w:r>
      <w:r>
        <w:rPr>
          <w:noProof/>
        </w:rPr>
        <w:instrText xml:space="preserve"> PAGEREF _Toc403762183 \h </w:instrText>
      </w:r>
      <w:r>
        <w:rPr>
          <w:noProof/>
        </w:rPr>
      </w:r>
      <w:r>
        <w:rPr>
          <w:noProof/>
        </w:rPr>
        <w:fldChar w:fldCharType="separate"/>
      </w:r>
      <w:r>
        <w:rPr>
          <w:noProof/>
        </w:rPr>
        <w:t>57</w:t>
      </w:r>
      <w:r>
        <w:rPr>
          <w:noProof/>
        </w:rPr>
        <w:fldChar w:fldCharType="end"/>
      </w:r>
    </w:p>
    <w:p w14:paraId="72CD2763"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 xml:space="preserve">Figure 23: Synthetic scheme for </w:t>
      </w:r>
      <w:r w:rsidRPr="00912B70">
        <w:rPr>
          <w:rFonts w:cs="Arial Unicode MS"/>
          <w:b/>
          <w:noProof/>
          <w:lang w:val="en-US"/>
        </w:rPr>
        <w:t>DMPEN</w:t>
      </w:r>
      <w:r>
        <w:rPr>
          <w:noProof/>
        </w:rPr>
        <w:tab/>
      </w:r>
      <w:r>
        <w:rPr>
          <w:noProof/>
        </w:rPr>
        <w:fldChar w:fldCharType="begin"/>
      </w:r>
      <w:r>
        <w:rPr>
          <w:noProof/>
        </w:rPr>
        <w:instrText xml:space="preserve"> PAGEREF _Toc403762184 \h </w:instrText>
      </w:r>
      <w:r>
        <w:rPr>
          <w:noProof/>
        </w:rPr>
      </w:r>
      <w:r>
        <w:rPr>
          <w:noProof/>
        </w:rPr>
        <w:fldChar w:fldCharType="separate"/>
      </w:r>
      <w:r>
        <w:rPr>
          <w:noProof/>
        </w:rPr>
        <w:t>59</w:t>
      </w:r>
      <w:r>
        <w:rPr>
          <w:noProof/>
        </w:rPr>
        <w:fldChar w:fldCharType="end"/>
      </w:r>
    </w:p>
    <w:p w14:paraId="436CEDB0"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24:</w:t>
      </w:r>
      <w:r w:rsidRPr="00912B70">
        <w:rPr>
          <w:rFonts w:cs="Arial Unicode MS"/>
          <w:noProof/>
        </w:rPr>
        <w:t xml:space="preserve"> </w:t>
      </w:r>
      <w:r w:rsidRPr="00912B70">
        <w:rPr>
          <w:rFonts w:cs="Arial Unicode MS"/>
          <w:b/>
          <w:noProof/>
        </w:rPr>
        <w:t>Temperature variation on the sample of (MeAsO)x dissolved in CDCl3, 1) 273.15 K, 2) 283.15, 3)298.15 K, 4)313.15K, 5) 323.15K.</w:t>
      </w:r>
      <w:r>
        <w:rPr>
          <w:noProof/>
        </w:rPr>
        <w:tab/>
      </w:r>
      <w:r>
        <w:rPr>
          <w:noProof/>
        </w:rPr>
        <w:fldChar w:fldCharType="begin"/>
      </w:r>
      <w:r>
        <w:rPr>
          <w:noProof/>
        </w:rPr>
        <w:instrText xml:space="preserve"> PAGEREF _Toc403762185 \h </w:instrText>
      </w:r>
      <w:r>
        <w:rPr>
          <w:noProof/>
        </w:rPr>
      </w:r>
      <w:r>
        <w:rPr>
          <w:noProof/>
        </w:rPr>
        <w:fldChar w:fldCharType="separate"/>
      </w:r>
      <w:r>
        <w:rPr>
          <w:noProof/>
        </w:rPr>
        <w:t>64</w:t>
      </w:r>
      <w:r>
        <w:rPr>
          <w:noProof/>
        </w:rPr>
        <w:fldChar w:fldCharType="end"/>
      </w:r>
    </w:p>
    <w:p w14:paraId="44E741FE"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b/>
          <w:noProof/>
        </w:rPr>
        <w:t>Figure 25: Interaction of Cysteine with DMA in aqueous solution</w:t>
      </w:r>
      <w:r>
        <w:rPr>
          <w:noProof/>
        </w:rPr>
        <w:tab/>
      </w:r>
      <w:r>
        <w:rPr>
          <w:noProof/>
        </w:rPr>
        <w:fldChar w:fldCharType="begin"/>
      </w:r>
      <w:r>
        <w:rPr>
          <w:noProof/>
        </w:rPr>
        <w:instrText xml:space="preserve"> PAGEREF _Toc403762186 \h </w:instrText>
      </w:r>
      <w:r>
        <w:rPr>
          <w:noProof/>
        </w:rPr>
      </w:r>
      <w:r>
        <w:rPr>
          <w:noProof/>
        </w:rPr>
        <w:fldChar w:fldCharType="separate"/>
      </w:r>
      <w:r>
        <w:rPr>
          <w:noProof/>
        </w:rPr>
        <w:t>65</w:t>
      </w:r>
      <w:r>
        <w:rPr>
          <w:noProof/>
        </w:rPr>
        <w:fldChar w:fldCharType="end"/>
      </w:r>
    </w:p>
    <w:p w14:paraId="76DB8AEE"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rFonts w:cs="Arial Unicode MS"/>
          <w:b/>
          <w:noProof/>
        </w:rPr>
        <w:t>Figure 26: NMR titration of Cysteine against MeAsOH in D</w:t>
      </w:r>
      <w:r w:rsidRPr="00912B70">
        <w:rPr>
          <w:rFonts w:cs="Arial Unicode MS"/>
          <w:b/>
          <w:noProof/>
          <w:vertAlign w:val="subscript"/>
        </w:rPr>
        <w:t>2</w:t>
      </w:r>
      <w:r w:rsidRPr="00912B70">
        <w:rPr>
          <w:rFonts w:cs="Arial Unicode MS"/>
          <w:b/>
          <w:noProof/>
        </w:rPr>
        <w:t>O</w:t>
      </w:r>
      <w:r>
        <w:rPr>
          <w:noProof/>
        </w:rPr>
        <w:tab/>
      </w:r>
      <w:r>
        <w:rPr>
          <w:noProof/>
        </w:rPr>
        <w:fldChar w:fldCharType="begin"/>
      </w:r>
      <w:r>
        <w:rPr>
          <w:noProof/>
        </w:rPr>
        <w:instrText xml:space="preserve"> PAGEREF _Toc403762187 \h </w:instrText>
      </w:r>
      <w:r>
        <w:rPr>
          <w:noProof/>
        </w:rPr>
      </w:r>
      <w:r>
        <w:rPr>
          <w:noProof/>
        </w:rPr>
        <w:fldChar w:fldCharType="separate"/>
      </w:r>
      <w:r>
        <w:rPr>
          <w:noProof/>
        </w:rPr>
        <w:t>66</w:t>
      </w:r>
      <w:r>
        <w:rPr>
          <w:noProof/>
        </w:rPr>
        <w:fldChar w:fldCharType="end"/>
      </w:r>
    </w:p>
    <w:p w14:paraId="5F6DCE9C" w14:textId="77777777" w:rsidR="009D3751" w:rsidRDefault="009D3751">
      <w:pPr>
        <w:pStyle w:val="TableofFigures"/>
        <w:tabs>
          <w:tab w:val="right" w:leader="dot" w:pos="8630"/>
        </w:tabs>
        <w:rPr>
          <w:rFonts w:asciiTheme="minorHAnsi" w:eastAsiaTheme="minorEastAsia" w:hAnsiTheme="minorHAnsi" w:cstheme="minorBidi"/>
          <w:noProof/>
          <w:sz w:val="22"/>
          <w:szCs w:val="22"/>
          <w:lang w:val="en-US"/>
        </w:rPr>
      </w:pPr>
      <w:r w:rsidRPr="00912B70">
        <w:rPr>
          <w:b/>
          <w:noProof/>
        </w:rPr>
        <w:t>Figure 27: NMR of (MeAsO)</w:t>
      </w:r>
      <w:r w:rsidRPr="00912B70">
        <w:rPr>
          <w:b/>
          <w:noProof/>
          <w:vertAlign w:val="subscript"/>
        </w:rPr>
        <w:t>x</w:t>
      </w:r>
      <w:r w:rsidRPr="00912B70">
        <w:rPr>
          <w:b/>
          <w:noProof/>
        </w:rPr>
        <w:t xml:space="preserve"> in D</w:t>
      </w:r>
      <w:r w:rsidRPr="00912B70">
        <w:rPr>
          <w:b/>
          <w:noProof/>
          <w:vertAlign w:val="subscript"/>
        </w:rPr>
        <w:t>2</w:t>
      </w:r>
      <w:r w:rsidRPr="00912B70">
        <w:rPr>
          <w:b/>
          <w:noProof/>
        </w:rPr>
        <w:t>O at 40</w:t>
      </w:r>
      <w:r w:rsidRPr="00912B70">
        <w:rPr>
          <w:rFonts w:cs="Arial Unicode MS" w:hint="eastAsia"/>
          <w:b/>
          <w:noProof/>
        </w:rPr>
        <w:t>℃</w:t>
      </w:r>
      <w:r w:rsidRPr="00912B70">
        <w:rPr>
          <w:rFonts w:cs="Arial Unicode MS"/>
          <w:b/>
          <w:noProof/>
        </w:rPr>
        <w:t xml:space="preserve"> (top)</w:t>
      </w:r>
      <w:r w:rsidRPr="00912B70">
        <w:rPr>
          <w:b/>
          <w:noProof/>
        </w:rPr>
        <w:t xml:space="preserve"> and 20</w:t>
      </w:r>
      <w:r w:rsidRPr="00912B70">
        <w:rPr>
          <w:rFonts w:cs="Arial Unicode MS" w:hint="eastAsia"/>
          <w:b/>
          <w:noProof/>
        </w:rPr>
        <w:t>℃</w:t>
      </w:r>
      <w:r w:rsidRPr="00912B70">
        <w:rPr>
          <w:rFonts w:cs="Arial Unicode MS"/>
          <w:b/>
          <w:noProof/>
        </w:rPr>
        <w:t xml:space="preserve"> (bottom)</w:t>
      </w:r>
      <w:r>
        <w:rPr>
          <w:noProof/>
        </w:rPr>
        <w:tab/>
      </w:r>
      <w:r>
        <w:rPr>
          <w:noProof/>
        </w:rPr>
        <w:fldChar w:fldCharType="begin"/>
      </w:r>
      <w:r>
        <w:rPr>
          <w:noProof/>
        </w:rPr>
        <w:instrText xml:space="preserve"> PAGEREF _Toc403762188 \h </w:instrText>
      </w:r>
      <w:r>
        <w:rPr>
          <w:noProof/>
        </w:rPr>
      </w:r>
      <w:r>
        <w:rPr>
          <w:noProof/>
        </w:rPr>
        <w:fldChar w:fldCharType="separate"/>
      </w:r>
      <w:r>
        <w:rPr>
          <w:noProof/>
        </w:rPr>
        <w:t>68</w:t>
      </w:r>
      <w:r>
        <w:rPr>
          <w:noProof/>
        </w:rPr>
        <w:fldChar w:fldCharType="end"/>
      </w:r>
    </w:p>
    <w:p w14:paraId="45725038" w14:textId="2C37DAFF" w:rsidR="009C71B8" w:rsidRPr="00C0292D" w:rsidRDefault="009D3751" w:rsidP="009D3751">
      <w:r>
        <w:fldChar w:fldCharType="end"/>
      </w:r>
    </w:p>
    <w:p w14:paraId="424BE5D9" w14:textId="77777777" w:rsidR="009C71B8" w:rsidRPr="00C0292D" w:rsidRDefault="009C71B8" w:rsidP="00C0292D">
      <w:pPr>
        <w:pStyle w:val="McGillBodyText"/>
        <w:rPr>
          <w:rFonts w:cs="Arial Unicode MS"/>
        </w:rPr>
      </w:pPr>
    </w:p>
    <w:p w14:paraId="57073A57" w14:textId="77777777" w:rsidR="00E35687" w:rsidRDefault="00E35687" w:rsidP="00E35687">
      <w:bookmarkStart w:id="5" w:name="_Toc347163526"/>
      <w:bookmarkStart w:id="6" w:name="_Toc364069056"/>
    </w:p>
    <w:p w14:paraId="4B560A59" w14:textId="77777777" w:rsidR="00E35687" w:rsidRDefault="00E35687" w:rsidP="00E35687">
      <w:pPr>
        <w:rPr>
          <w:rFonts w:cs="Arial Unicode MS"/>
        </w:rPr>
      </w:pPr>
    </w:p>
    <w:p w14:paraId="694B492A" w14:textId="77777777" w:rsidR="00517904" w:rsidRPr="00C0292D" w:rsidRDefault="009856C5" w:rsidP="00C0292D">
      <w:pPr>
        <w:pStyle w:val="McGillChapterTitle"/>
        <w:rPr>
          <w:rFonts w:cs="Arial Unicode MS"/>
        </w:rPr>
      </w:pPr>
      <w:bookmarkStart w:id="7" w:name="_Toc403762225"/>
      <w:r w:rsidRPr="00C0292D">
        <w:rPr>
          <w:rFonts w:cs="Arial Unicode MS"/>
        </w:rPr>
        <w:t>Chapter 1</w:t>
      </w:r>
      <w:bookmarkEnd w:id="5"/>
      <w:bookmarkEnd w:id="6"/>
      <w:bookmarkEnd w:id="7"/>
    </w:p>
    <w:p w14:paraId="0842D137" w14:textId="77777777" w:rsidR="00517904" w:rsidRDefault="00517904" w:rsidP="00C0292D">
      <w:pPr>
        <w:pStyle w:val="McGillBodyText"/>
        <w:rPr>
          <w:rFonts w:cs="Arial Unicode MS"/>
        </w:rPr>
      </w:pPr>
    </w:p>
    <w:p w14:paraId="7ADC8F42" w14:textId="77777777" w:rsidR="002F7318" w:rsidRPr="00C0292D" w:rsidRDefault="002F7318" w:rsidP="00C0292D">
      <w:pPr>
        <w:pStyle w:val="McGillBodyText"/>
        <w:rPr>
          <w:rFonts w:cs="Arial Unicode MS"/>
        </w:rPr>
      </w:pPr>
    </w:p>
    <w:p w14:paraId="0660CF40" w14:textId="2C7DD73A" w:rsidR="009856C5" w:rsidRPr="00C0292D" w:rsidRDefault="00117858" w:rsidP="00C0292D">
      <w:pPr>
        <w:pStyle w:val="McGillChapterTitle"/>
        <w:rPr>
          <w:rFonts w:cs="Arial Unicode MS"/>
        </w:rPr>
      </w:pPr>
      <w:bookmarkStart w:id="8" w:name="_Toc364069057"/>
      <w:bookmarkStart w:id="9" w:name="_Toc403762226"/>
      <w:r w:rsidRPr="00C0292D">
        <w:rPr>
          <w:rFonts w:cs="Arial Unicode MS"/>
        </w:rPr>
        <w:t>Introduction</w:t>
      </w:r>
      <w:bookmarkEnd w:id="8"/>
      <w:bookmarkEnd w:id="9"/>
      <w:r w:rsidR="009856C5" w:rsidRPr="00C0292D">
        <w:rPr>
          <w:rFonts w:cs="Arial Unicode MS"/>
        </w:rPr>
        <w:t xml:space="preserve"> </w:t>
      </w:r>
    </w:p>
    <w:p w14:paraId="4AFB7A6E" w14:textId="77777777" w:rsidR="00517904" w:rsidRPr="00C0292D" w:rsidRDefault="00517904" w:rsidP="00C0292D">
      <w:pPr>
        <w:pStyle w:val="McGillBodyText"/>
        <w:rPr>
          <w:rFonts w:cs="Arial Unicode MS"/>
        </w:rPr>
      </w:pPr>
    </w:p>
    <w:p w14:paraId="2C949FEF" w14:textId="77777777" w:rsidR="00517904" w:rsidRPr="00C0292D" w:rsidRDefault="00517904" w:rsidP="00C0292D">
      <w:pPr>
        <w:pStyle w:val="McGillBodyText"/>
        <w:rPr>
          <w:rFonts w:cs="Arial Unicode MS"/>
        </w:rPr>
      </w:pPr>
    </w:p>
    <w:p w14:paraId="0E803751" w14:textId="77777777" w:rsidR="009C71B8" w:rsidRPr="00C0292D" w:rsidRDefault="009C71B8" w:rsidP="00C0292D">
      <w:pPr>
        <w:pStyle w:val="McGillBodyText"/>
        <w:rPr>
          <w:rFonts w:cs="Arial Unicode MS"/>
        </w:rPr>
      </w:pPr>
    </w:p>
    <w:p w14:paraId="67D6C550" w14:textId="77777777" w:rsidR="00517904" w:rsidRPr="00C0292D" w:rsidRDefault="00517904" w:rsidP="00C0292D">
      <w:pPr>
        <w:pStyle w:val="McGillBodyText"/>
        <w:rPr>
          <w:rFonts w:cs="Arial Unicode MS"/>
        </w:rPr>
      </w:pPr>
    </w:p>
    <w:p w14:paraId="355C7251" w14:textId="77777777" w:rsidR="009856C5" w:rsidRPr="00C0292D" w:rsidRDefault="009856C5" w:rsidP="00C0292D">
      <w:pPr>
        <w:pStyle w:val="McGillFirstLevelSubheading"/>
        <w:jc w:val="both"/>
        <w:rPr>
          <w:rFonts w:cs="Arial Unicode MS"/>
        </w:rPr>
      </w:pPr>
      <w:bookmarkStart w:id="10" w:name="_Toc364069058"/>
      <w:bookmarkStart w:id="11" w:name="_Toc403762227"/>
      <w:r w:rsidRPr="00C0292D">
        <w:rPr>
          <w:rFonts w:cs="Arial Unicode MS"/>
        </w:rPr>
        <w:t xml:space="preserve">1.1 </w:t>
      </w:r>
      <w:r w:rsidR="00A507FD" w:rsidRPr="00C0292D">
        <w:rPr>
          <w:rFonts w:cs="Arial Unicode MS"/>
        </w:rPr>
        <w:t xml:space="preserve">The BioInorganic Chemistry of </w:t>
      </w:r>
      <w:r w:rsidRPr="00C0292D">
        <w:rPr>
          <w:rFonts w:cs="Arial Unicode MS"/>
        </w:rPr>
        <w:t>Arsenic</w:t>
      </w:r>
      <w:bookmarkEnd w:id="10"/>
      <w:bookmarkEnd w:id="11"/>
    </w:p>
    <w:p w14:paraId="369A689D" w14:textId="56CB813E" w:rsidR="003B24C9" w:rsidRPr="00C0292D" w:rsidRDefault="009856C5" w:rsidP="00C0292D">
      <w:pPr>
        <w:pStyle w:val="McGillBodyText"/>
        <w:ind w:firstLine="720"/>
        <w:jc w:val="both"/>
        <w:rPr>
          <w:rFonts w:cs="Arial Unicode MS"/>
        </w:rPr>
      </w:pPr>
      <w:r w:rsidRPr="00C0292D">
        <w:rPr>
          <w:rFonts w:cs="Arial Unicode MS"/>
        </w:rPr>
        <w:t xml:space="preserve">Arsenic is a </w:t>
      </w:r>
      <w:r w:rsidR="00480032" w:rsidRPr="00C0292D">
        <w:rPr>
          <w:rFonts w:cs="Arial Unicode MS"/>
        </w:rPr>
        <w:t xml:space="preserve">group 15 </w:t>
      </w:r>
      <w:r w:rsidRPr="00C0292D">
        <w:rPr>
          <w:rFonts w:cs="Arial Unicode MS"/>
        </w:rPr>
        <w:t>metalloid that is abundant in the earth’s crust (ca, 1.8 ppm)</w:t>
      </w:r>
      <w:hyperlink w:anchor="_ENREF_1_1" w:tooltip="Norman, 1998 #307" w:history="1">
        <w:r w:rsidR="00C41A0D">
          <w:rPr>
            <w:rFonts w:cs="Arial Unicode MS"/>
          </w:rPr>
          <w:fldChar w:fldCharType="begin"/>
        </w:r>
        <w:r w:rsidR="00C41A0D">
          <w:rPr>
            <w:rFonts w:cs="Arial Unicode MS"/>
          </w:rPr>
          <w:instrText xml:space="preserve"> ADDIN EN.CITE &lt;EndNote&gt;&lt;Cite&gt;&lt;Author&gt;Norman&lt;/Author&gt;&lt;Year&gt;1998&lt;/Year&gt;&lt;RecNum&gt;307&lt;/RecNum&gt;&lt;DisplayText&gt;&lt;style face="superscript"&gt;1&lt;/style&gt;&lt;/DisplayText&gt;&lt;record&gt;&lt;rec-number&gt;307&lt;/rec-number&gt;&lt;foreign-keys&gt;&lt;key app="EN" db-id="925ewvdr4stppxextfzpv0x4edx2rrttpr5r" timestamp="1376324913"&gt;307&lt;/key&gt;&lt;/foreign-keys&gt;&lt;ref-type name="Book"&gt;6&lt;/ref-type&gt;&lt;contributors&gt;&lt;authors&gt;&lt;author&gt;Norman, N.C.&lt;/author&gt;&lt;/authors&gt;&lt;/contributors&gt;&lt;titles&gt;&lt;title&gt;Chemistry of Arsenic, Antimony and Bismuth&lt;/title&gt;&lt;/titles&gt;&lt;dates&gt;&lt;year&gt;1998&lt;/year&gt;&lt;/dates&gt;&lt;publisher&gt;Springer&lt;/publisher&gt;&lt;isbn&gt;9780751403893&lt;/isbn&gt;&lt;urls&gt;&lt;related-urls&gt;&lt;url&gt;http://books.google.com.hk/books?id=vVhpurkfeN4C&lt;/url&gt;&lt;/related-urls&gt;&lt;/urls&gt;&lt;/record&gt;&lt;/Cite&gt;&lt;/EndNote&gt;</w:instrText>
        </w:r>
        <w:r w:rsidR="00C41A0D">
          <w:rPr>
            <w:rFonts w:cs="Arial Unicode MS"/>
          </w:rPr>
          <w:fldChar w:fldCharType="separate"/>
        </w:r>
        <w:r w:rsidR="00C41A0D" w:rsidRPr="00485DAF">
          <w:rPr>
            <w:rFonts w:cs="Arial Unicode MS"/>
            <w:noProof/>
            <w:vertAlign w:val="superscript"/>
          </w:rPr>
          <w:t>1</w:t>
        </w:r>
        <w:r w:rsidR="00C41A0D">
          <w:rPr>
            <w:rFonts w:cs="Arial Unicode MS"/>
          </w:rPr>
          <w:fldChar w:fldCharType="end"/>
        </w:r>
      </w:hyperlink>
      <w:r w:rsidRPr="00C0292D">
        <w:rPr>
          <w:rFonts w:cs="Arial Unicode MS"/>
        </w:rPr>
        <w:t xml:space="preserve"> in the form of various minerals. In order to fully understand the bioinorganic chemistry of arsenic, the periodicity and chemical reactivity of arsenic must be appreciated. </w:t>
      </w:r>
      <w:r w:rsidR="00776DB2" w:rsidRPr="00C0292D">
        <w:rPr>
          <w:rFonts w:cs="Arial Unicode MS"/>
        </w:rPr>
        <w:t>As a metalloid, arsenic exhibits a range of class defying properties and has the characteristics of both metal and non-metals. Elemental arsenic is semiconductor, non-ductile and has the capability of forming various allotropes with various crystal structures</w:t>
      </w:r>
      <w:hyperlink w:anchor="_ENREF_1_2" w:tooltip="Sun, 2011 #70" w:history="1">
        <w:r w:rsidR="00C41A0D">
          <w:rPr>
            <w:rFonts w:cs="Arial Unicode MS"/>
          </w:rPr>
          <w:fldChar w:fldCharType="begin"/>
        </w:r>
        <w:r w:rsidR="00C41A0D">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C41A0D">
          <w:rPr>
            <w:rFonts w:cs="Arial Unicode MS"/>
          </w:rPr>
          <w:fldChar w:fldCharType="separate"/>
        </w:r>
        <w:r w:rsidR="00C41A0D" w:rsidRPr="00485DAF">
          <w:rPr>
            <w:rFonts w:cs="Arial Unicode MS"/>
            <w:noProof/>
            <w:vertAlign w:val="superscript"/>
          </w:rPr>
          <w:t>2</w:t>
        </w:r>
        <w:r w:rsidR="00C41A0D">
          <w:rPr>
            <w:rFonts w:cs="Arial Unicode MS"/>
          </w:rPr>
          <w:fldChar w:fldCharType="end"/>
        </w:r>
      </w:hyperlink>
      <w:r w:rsidR="008C01FE" w:rsidRPr="00C0292D">
        <w:rPr>
          <w:rFonts w:cs="Arial Unicode MS"/>
        </w:rPr>
        <w:t>. Common i</w:t>
      </w:r>
      <w:r w:rsidRPr="00C0292D">
        <w:rPr>
          <w:rFonts w:cs="Arial Unicode MS"/>
        </w:rPr>
        <w:t>norganic forms of arsenic include arsenic trioxide (As</w:t>
      </w:r>
      <w:r w:rsidRPr="00C0292D">
        <w:rPr>
          <w:rFonts w:cs="Arial Unicode MS"/>
          <w:vertAlign w:val="subscript"/>
        </w:rPr>
        <w:t>2</w:t>
      </w:r>
      <w:r w:rsidRPr="00C0292D">
        <w:rPr>
          <w:rFonts w:cs="Arial Unicode MS"/>
        </w:rPr>
        <w:t>O</w:t>
      </w:r>
      <w:r w:rsidRPr="00C0292D">
        <w:rPr>
          <w:rFonts w:cs="Arial Unicode MS"/>
          <w:vertAlign w:val="subscript"/>
        </w:rPr>
        <w:t>3</w:t>
      </w:r>
      <w:r w:rsidRPr="00C0292D">
        <w:rPr>
          <w:rFonts w:cs="Arial Unicode MS"/>
        </w:rPr>
        <w:t>) and varies sulfur compounds such as realgar (As</w:t>
      </w:r>
      <w:r w:rsidRPr="00C0292D">
        <w:rPr>
          <w:rFonts w:cs="Arial Unicode MS"/>
          <w:vertAlign w:val="subscript"/>
        </w:rPr>
        <w:t>4</w:t>
      </w:r>
      <w:r w:rsidRPr="00C0292D">
        <w:rPr>
          <w:rFonts w:cs="Arial Unicode MS"/>
        </w:rPr>
        <w:t>S</w:t>
      </w:r>
      <w:r w:rsidRPr="00C0292D">
        <w:rPr>
          <w:rFonts w:cs="Arial Unicode MS"/>
          <w:vertAlign w:val="subscript"/>
        </w:rPr>
        <w:t>4</w:t>
      </w:r>
      <w:r w:rsidRPr="00C0292D">
        <w:rPr>
          <w:rFonts w:cs="Arial Unicode MS"/>
        </w:rPr>
        <w:t>) and Oripment (As</w:t>
      </w:r>
      <w:r w:rsidRPr="00C0292D">
        <w:rPr>
          <w:rFonts w:cs="Arial Unicode MS"/>
          <w:vertAlign w:val="subscript"/>
        </w:rPr>
        <w:t>2</w:t>
      </w:r>
      <w:r w:rsidRPr="00C0292D">
        <w:rPr>
          <w:rFonts w:cs="Arial Unicode MS"/>
        </w:rPr>
        <w:t>S</w:t>
      </w:r>
      <w:r w:rsidRPr="00C0292D">
        <w:rPr>
          <w:rFonts w:cs="Arial Unicode MS"/>
          <w:vertAlign w:val="subscript"/>
        </w:rPr>
        <w:t>3</w:t>
      </w:r>
      <w:r w:rsidRPr="00C0292D">
        <w:rPr>
          <w:rFonts w:cs="Arial Unicode MS"/>
        </w:rPr>
        <w:t>).</w:t>
      </w:r>
    </w:p>
    <w:p w14:paraId="5CAC2B0C" w14:textId="77777777" w:rsidR="0046055D" w:rsidRPr="00C0292D" w:rsidRDefault="0046055D" w:rsidP="00C0292D">
      <w:pPr>
        <w:pStyle w:val="McGillBodyText"/>
        <w:ind w:firstLine="720"/>
        <w:jc w:val="both"/>
        <w:rPr>
          <w:rFonts w:cs="Arial Unicode MS"/>
        </w:rPr>
      </w:pPr>
    </w:p>
    <w:p w14:paraId="10480395" w14:textId="768676C5" w:rsidR="001A0C07" w:rsidRPr="002F7318" w:rsidRDefault="003C6B76" w:rsidP="002F7318">
      <w:pPr>
        <w:pStyle w:val="McGillBodyText"/>
        <w:jc w:val="center"/>
        <w:rPr>
          <w:rStyle w:val="McGillBoldMcGillSVisualEmphasis"/>
          <w:rFonts w:cs="Arial Unicode MS"/>
          <w:b w:val="0"/>
        </w:rPr>
      </w:pPr>
      <w:r w:rsidRPr="00C0292D">
        <w:rPr>
          <w:rFonts w:cs="Arial Unicode MS"/>
        </w:rPr>
        <w:object w:dxaOrig="8897" w:dyaOrig="2244" w14:anchorId="3DEF92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444.9pt;height:112.3pt" o:ole="">
            <v:imagedata r:id="rId8" o:title=""/>
          </v:shape>
          <o:OLEObject Type="Embed" ProgID="ChemDraw.Document.6.0" ShapeID="_x0000_i1042" DrawAspect="Content" ObjectID="_1477505287" r:id="rId9"/>
        </w:object>
      </w:r>
      <w:r w:rsidR="00D4517B" w:rsidRPr="00C0292D">
        <w:rPr>
          <w:rStyle w:val="McGillBoldMcGillSVisualEmphasis"/>
          <w:rFonts w:cs="Arial Unicode MS"/>
        </w:rPr>
        <w:t xml:space="preserve">Figure </w:t>
      </w:r>
      <w:r w:rsidR="00D4517B" w:rsidRPr="00C0292D">
        <w:rPr>
          <w:rStyle w:val="McGillBoldMcGillSVisualEmphasis"/>
          <w:rFonts w:cs="Arial Unicode MS"/>
        </w:rPr>
        <w:fldChar w:fldCharType="begin"/>
      </w:r>
      <w:r w:rsidR="00D4517B" w:rsidRPr="00C0292D">
        <w:rPr>
          <w:rStyle w:val="McGillBoldMcGillSVisualEmphasis"/>
          <w:rFonts w:cs="Arial Unicode MS"/>
        </w:rPr>
        <w:instrText xml:space="preserve"> SEQ Figure \* ARABIC </w:instrText>
      </w:r>
      <w:r w:rsidR="00D4517B" w:rsidRPr="00C0292D">
        <w:rPr>
          <w:rStyle w:val="McGillBoldMcGillSVisualEmphasis"/>
          <w:rFonts w:cs="Arial Unicode MS"/>
        </w:rPr>
        <w:fldChar w:fldCharType="separate"/>
      </w:r>
      <w:r w:rsidR="00AB5BEE">
        <w:rPr>
          <w:rStyle w:val="McGillBoldMcGillSVisualEmphasis"/>
          <w:rFonts w:cs="Arial Unicode MS"/>
          <w:noProof/>
        </w:rPr>
        <w:t>1</w:t>
      </w:r>
      <w:r w:rsidR="00D4517B" w:rsidRPr="00C0292D">
        <w:rPr>
          <w:rStyle w:val="McGillBoldMcGillSVisualEmphasis"/>
          <w:rFonts w:cs="Arial Unicode MS"/>
        </w:rPr>
        <w:fldChar w:fldCharType="end"/>
      </w:r>
      <w:r w:rsidR="00D4517B" w:rsidRPr="00C0292D">
        <w:rPr>
          <w:rStyle w:val="McGillBoldMcGillSVisualEmphasis"/>
          <w:rFonts w:cs="Arial Unicode MS"/>
        </w:rPr>
        <w:t xml:space="preserve">: </w:t>
      </w:r>
      <w:bookmarkStart w:id="12" w:name="_Toc403762165"/>
      <w:r w:rsidR="00286168" w:rsidRPr="00C0292D">
        <w:rPr>
          <w:rStyle w:val="McGillBoldMcGillSVisualEmphasis"/>
          <w:rFonts w:cs="Arial Unicode MS"/>
        </w:rPr>
        <w:t>Inorganic forms of arsenic.</w:t>
      </w:r>
      <w:bookmarkEnd w:id="12"/>
    </w:p>
    <w:p w14:paraId="35BE1DDB" w14:textId="77777777" w:rsidR="009856C5" w:rsidRPr="00C0292D" w:rsidRDefault="009856C5" w:rsidP="00C0292D">
      <w:pPr>
        <w:pStyle w:val="McGillBodyText"/>
        <w:ind w:firstLine="720"/>
        <w:jc w:val="both"/>
        <w:rPr>
          <w:rFonts w:cs="Arial Unicode MS"/>
        </w:rPr>
      </w:pPr>
      <w:r w:rsidRPr="00C0292D">
        <w:rPr>
          <w:rFonts w:cs="Arial Unicode MS"/>
        </w:rPr>
        <w:t xml:space="preserve"> In this way arsenic is similar to phosphorus which also forms a variety of sulfur bond compounds. </w:t>
      </w:r>
    </w:p>
    <w:p w14:paraId="598C3346" w14:textId="1B27B8B0" w:rsidR="009856C5" w:rsidRPr="00C0292D" w:rsidRDefault="009856C5" w:rsidP="00C0292D">
      <w:pPr>
        <w:pStyle w:val="McGillBodyText"/>
        <w:ind w:firstLine="720"/>
        <w:jc w:val="both"/>
        <w:rPr>
          <w:rFonts w:cs="Arial Unicode MS"/>
        </w:rPr>
      </w:pPr>
      <w:r w:rsidRPr="00C0292D">
        <w:rPr>
          <w:rFonts w:cs="Arial Unicode MS"/>
        </w:rPr>
        <w:t xml:space="preserve">The chemistry of </w:t>
      </w:r>
      <w:r w:rsidR="00D47ACE" w:rsidRPr="00C0292D">
        <w:rPr>
          <w:rFonts w:cs="Arial Unicode MS"/>
        </w:rPr>
        <w:t xml:space="preserve">organic </w:t>
      </w:r>
      <w:r w:rsidRPr="00C0292D">
        <w:rPr>
          <w:rFonts w:cs="Arial Unicode MS"/>
        </w:rPr>
        <w:t>arsenic compounds</w:t>
      </w:r>
      <w:r w:rsidR="00EA1685" w:rsidRPr="00C0292D">
        <w:rPr>
          <w:rFonts w:cs="Arial Unicode MS"/>
        </w:rPr>
        <w:t xml:space="preserve"> is</w:t>
      </w:r>
      <w:r w:rsidRPr="00C0292D">
        <w:rPr>
          <w:rFonts w:cs="Arial Unicode MS"/>
        </w:rPr>
        <w:t xml:space="preserve"> just as diverse and varied as its inorganic </w:t>
      </w:r>
      <w:r w:rsidR="00F925C2" w:rsidRPr="00C0292D">
        <w:rPr>
          <w:rFonts w:cs="Arial Unicode MS"/>
        </w:rPr>
        <w:t>counterparts</w:t>
      </w:r>
      <w:r w:rsidRPr="00C0292D">
        <w:rPr>
          <w:rFonts w:cs="Arial Unicode MS"/>
        </w:rPr>
        <w:t xml:space="preserve">. As a </w:t>
      </w:r>
      <w:r w:rsidR="008249A1" w:rsidRPr="00C0292D">
        <w:rPr>
          <w:rFonts w:cs="Arial Unicode MS"/>
        </w:rPr>
        <w:t>pnictogen</w:t>
      </w:r>
      <w:r w:rsidRPr="00C0292D">
        <w:rPr>
          <w:rFonts w:cs="Arial Unicode MS"/>
        </w:rPr>
        <w:t xml:space="preserve">, arsenic can readily access V, III and -3 oxidation states. Arsenic is closely </w:t>
      </w:r>
      <w:r w:rsidR="00F1692E" w:rsidRPr="00C0292D">
        <w:rPr>
          <w:rFonts w:cs="Arial Unicode MS"/>
        </w:rPr>
        <w:t>related</w:t>
      </w:r>
      <w:r w:rsidRPr="00C0292D">
        <w:rPr>
          <w:rFonts w:cs="Arial Unicode MS"/>
        </w:rPr>
        <w:t xml:space="preserve"> to phosphorus in terms of bioinorganic chemistry, and as a result biologically arsenic can occasionally </w:t>
      </w:r>
      <w:r w:rsidR="000A7D68" w:rsidRPr="00C0292D">
        <w:rPr>
          <w:rFonts w:cs="Arial Unicode MS"/>
        </w:rPr>
        <w:t>act as a phosphorus analogue</w:t>
      </w:r>
      <w:r w:rsidR="00776DB2" w:rsidRPr="00C0292D">
        <w:rPr>
          <w:rFonts w:cs="Arial Unicode MS"/>
        </w:rPr>
        <w:t xml:space="preserve">. For example </w:t>
      </w:r>
      <w:r w:rsidR="005446BA" w:rsidRPr="00C0292D">
        <w:rPr>
          <w:rFonts w:cs="Arial Unicode MS"/>
        </w:rPr>
        <w:t xml:space="preserve">enzymes that use </w:t>
      </w:r>
      <w:r w:rsidR="0063173E" w:rsidRPr="00C0292D">
        <w:rPr>
          <w:rFonts w:cs="Arial Unicode MS"/>
        </w:rPr>
        <w:t>phosphate</w:t>
      </w:r>
      <w:r w:rsidR="005446BA" w:rsidRPr="00C0292D">
        <w:rPr>
          <w:rFonts w:cs="Arial Unicode MS"/>
        </w:rPr>
        <w:t xml:space="preserve"> as a substrate recognises arsenate</w:t>
      </w:r>
      <w:hyperlink w:anchor="_ENREF_1_3" w:tooltip="Tawfik, 2011 #3" w:history="1">
        <w:r w:rsidR="00C41A0D" w:rsidRPr="00C0292D">
          <w:rPr>
            <w:rFonts w:cs="Arial Unicode MS"/>
          </w:rPr>
          <w:fldChar w:fldCharType="begin"/>
        </w:r>
        <w:r w:rsidR="00C41A0D">
          <w:rPr>
            <w:rFonts w:cs="Arial Unicode MS"/>
          </w:rPr>
          <w:instrText xml:space="preserve"> ADDIN EN.CITE &lt;EndNote&gt;&lt;Cite&gt;&lt;Author&gt;Tawfik&lt;/Author&gt;&lt;Year&gt;2011&lt;/Year&gt;&lt;RecNum&gt;3&lt;/RecNum&gt;&lt;DisplayText&gt;&lt;style face="superscript"&gt;3&lt;/style&gt;&lt;/DisplayText&gt;&lt;record&gt;&lt;rec-number&gt;3&lt;/rec-number&gt;&lt;foreign-keys&gt;&lt;key app="EN" db-id="925ewvdr4stppxextfzpv0x4edx2rrttpr5r" timestamp="1355263790"&gt;3&lt;/key&gt;&lt;/foreign-keys&gt;&lt;ref-type name="Journal Article"&gt;17&lt;/ref-type&gt;&lt;contributors&gt;&lt;authors&gt;&lt;author&gt;Tawfik, Dan S&lt;/author&gt;&lt;author&gt;Viola, Ronald E&lt;/author&gt;&lt;/authors&gt;&lt;/contributors&gt;&lt;titles&gt;&lt;title&gt;Arsenate replacing phosphate: alternative life chemistries and ion promiscuity.&lt;/title&gt;&lt;secondary-title&gt;Biochemistry&lt;/secondary-title&gt;&lt;/titles&gt;&lt;pages&gt;1128-34&lt;/pages&gt;&lt;volume&gt;50&lt;/volume&gt;&lt;keywords&gt;&lt;keyword&gt;Animals&lt;/keyword&gt;&lt;keyword&gt;Arsenates&lt;/keyword&gt;&lt;keyword&gt;Arsenates: chemistry&lt;/keyword&gt;&lt;keyword&gt;Arsenates: pharmacology&lt;/keyword&gt;&lt;keyword&gt;Chemistry, Organic&lt;/keyword&gt;&lt;keyword&gt;Chemistry, Organic: methods&lt;/keyword&gt;&lt;keyword&gt;Humans&lt;/keyword&gt;&lt;keyword&gt;Hydrogen Bonding&lt;/keyword&gt;&lt;keyword&gt;Ions&lt;/keyword&gt;&lt;keyword&gt;Ions: chemistry&lt;/keyword&gt;&lt;keyword&gt;Models, Biological&lt;/keyword&gt;&lt;keyword&gt;Models, Molecular&lt;/keyword&gt;&lt;keyword&gt;Phosphates&lt;/keyword&gt;&lt;keyword&gt;Phosphates: chemistry&lt;/keyword&gt;&lt;/keywords&gt;&lt;dates&gt;&lt;year&gt;2011&lt;/year&gt;&lt;/dates&gt;&lt;accession-num&gt;21214261&lt;/accession-num&gt;&lt;urls&gt;&lt;/urls&gt;&lt;electronic-resource-num&gt;10.1021/bi200002a&lt;/electronic-resource-num&gt;&lt;/record&gt;&lt;/Cite&gt;&lt;/EndNote&gt;</w:instrText>
        </w:r>
        <w:r w:rsidR="00C41A0D" w:rsidRPr="00C0292D">
          <w:rPr>
            <w:rFonts w:cs="Arial Unicode MS"/>
          </w:rPr>
          <w:fldChar w:fldCharType="separate"/>
        </w:r>
        <w:r w:rsidR="00C41A0D" w:rsidRPr="00485DAF">
          <w:rPr>
            <w:rFonts w:cs="Arial Unicode MS"/>
            <w:noProof/>
            <w:vertAlign w:val="superscript"/>
          </w:rPr>
          <w:t>3</w:t>
        </w:r>
        <w:r w:rsidR="00C41A0D" w:rsidRPr="00C0292D">
          <w:rPr>
            <w:rFonts w:cs="Arial Unicode MS"/>
          </w:rPr>
          <w:fldChar w:fldCharType="end"/>
        </w:r>
      </w:hyperlink>
      <w:r w:rsidRPr="00C0292D">
        <w:rPr>
          <w:rFonts w:cs="Arial Unicode MS"/>
        </w:rPr>
        <w:t xml:space="preserve">. </w:t>
      </w:r>
      <w:r w:rsidR="009B597B">
        <w:rPr>
          <w:rFonts w:cs="Arial Unicode MS"/>
        </w:rPr>
        <w:t>However</w:t>
      </w:r>
      <w:r w:rsidR="00776DB2" w:rsidRPr="00C0292D">
        <w:rPr>
          <w:rFonts w:cs="Arial Unicode MS"/>
        </w:rPr>
        <w:t xml:space="preserve"> one key difference between </w:t>
      </w:r>
      <w:r w:rsidR="009B597B">
        <w:rPr>
          <w:rFonts w:cs="Arial Unicode MS"/>
        </w:rPr>
        <w:t>arsenic</w:t>
      </w:r>
      <w:r w:rsidR="00776DB2" w:rsidRPr="00C0292D">
        <w:rPr>
          <w:rFonts w:cs="Arial Unicode MS"/>
        </w:rPr>
        <w:t xml:space="preserve"> and </w:t>
      </w:r>
      <w:r w:rsidR="009B597B">
        <w:rPr>
          <w:rFonts w:cs="Arial Unicode MS"/>
        </w:rPr>
        <w:t>phosphorus</w:t>
      </w:r>
      <w:r w:rsidR="00776DB2" w:rsidRPr="00C0292D">
        <w:rPr>
          <w:rFonts w:cs="Arial Unicode MS"/>
        </w:rPr>
        <w:t xml:space="preserve"> is that </w:t>
      </w:r>
      <w:r w:rsidR="009B597B">
        <w:rPr>
          <w:rFonts w:cs="Arial Unicode MS"/>
        </w:rPr>
        <w:t>Arsenic</w:t>
      </w:r>
      <w:r w:rsidR="00776DB2" w:rsidRPr="00C0292D">
        <w:rPr>
          <w:rFonts w:cs="Arial Unicode MS"/>
        </w:rPr>
        <w:t xml:space="preserve"> has filled inner </w:t>
      </w:r>
      <w:r w:rsidR="00776DB2" w:rsidRPr="00C0292D">
        <w:rPr>
          <w:rFonts w:cs="Arial Unicode MS"/>
          <w:i/>
        </w:rPr>
        <w:t>3d</w:t>
      </w:r>
      <w:r w:rsidR="009B597B">
        <w:rPr>
          <w:rFonts w:cs="Arial Unicode MS"/>
        </w:rPr>
        <w:t xml:space="preserve"> orbitals and phosphorus</w:t>
      </w:r>
      <w:r w:rsidR="00776DB2" w:rsidRPr="00C0292D">
        <w:rPr>
          <w:rFonts w:cs="Arial Unicode MS"/>
        </w:rPr>
        <w:t xml:space="preserve"> does not</w:t>
      </w:r>
      <w:r w:rsidR="00FC610B" w:rsidRPr="00C0292D">
        <w:rPr>
          <w:rFonts w:cs="Arial Unicode MS"/>
        </w:rPr>
        <w:t>. Th</w:t>
      </w:r>
      <w:r w:rsidR="00776DB2" w:rsidRPr="00C0292D">
        <w:rPr>
          <w:rFonts w:cs="Arial Unicode MS"/>
        </w:rPr>
        <w:t>e</w:t>
      </w:r>
      <w:r w:rsidR="00FC610B" w:rsidRPr="00C0292D">
        <w:rPr>
          <w:rFonts w:cs="Arial Unicode MS"/>
        </w:rPr>
        <w:t xml:space="preserve"> </w:t>
      </w:r>
      <w:r w:rsidR="00776DB2" w:rsidRPr="00C0292D">
        <w:rPr>
          <w:rFonts w:cs="Arial Unicode MS"/>
          <w:i/>
        </w:rPr>
        <w:t>3d</w:t>
      </w:r>
      <w:r w:rsidR="00776DB2" w:rsidRPr="00C0292D">
        <w:rPr>
          <w:rFonts w:cs="Arial Unicode MS"/>
        </w:rPr>
        <w:t xml:space="preserve"> </w:t>
      </w:r>
      <w:r w:rsidR="00FC610B" w:rsidRPr="00C0292D">
        <w:rPr>
          <w:rFonts w:cs="Arial Unicode MS"/>
        </w:rPr>
        <w:t xml:space="preserve">orbital sits between </w:t>
      </w:r>
      <w:r w:rsidR="00FC610B" w:rsidRPr="009B597B">
        <w:rPr>
          <w:rFonts w:cs="Arial Unicode MS"/>
          <w:i/>
        </w:rPr>
        <w:t>4s</w:t>
      </w:r>
      <w:r w:rsidR="00FC610B" w:rsidRPr="00C0292D">
        <w:rPr>
          <w:rFonts w:cs="Arial Unicode MS"/>
        </w:rPr>
        <w:t xml:space="preserve"> and </w:t>
      </w:r>
      <w:r w:rsidR="00FC610B" w:rsidRPr="009B597B">
        <w:rPr>
          <w:rFonts w:cs="Arial Unicode MS"/>
          <w:i/>
        </w:rPr>
        <w:t>4p</w:t>
      </w:r>
      <w:r w:rsidR="00554213" w:rsidRPr="00C0292D">
        <w:rPr>
          <w:rFonts w:cs="Arial Unicode MS"/>
        </w:rPr>
        <w:t xml:space="preserve"> </w:t>
      </w:r>
      <w:r w:rsidRPr="00C0292D">
        <w:rPr>
          <w:rFonts w:cs="Arial Unicode MS"/>
        </w:rPr>
        <w:t xml:space="preserve">which makes the </w:t>
      </w:r>
      <w:r w:rsidRPr="009B597B">
        <w:rPr>
          <w:rFonts w:cs="Arial Unicode MS"/>
          <w:i/>
        </w:rPr>
        <w:t>4s</w:t>
      </w:r>
      <w:r w:rsidRPr="00C0292D">
        <w:rPr>
          <w:rFonts w:cs="Arial Unicode MS"/>
        </w:rPr>
        <w:t xml:space="preserve"> orbital less accessible</w:t>
      </w:r>
      <w:hyperlink w:anchor="_ENREF_1_4" w:tooltip="Levason, 2003 #71" w:history="1">
        <w:r w:rsidR="00C41A0D" w:rsidRPr="00C0292D">
          <w:rPr>
            <w:rFonts w:cs="Arial Unicode MS"/>
          </w:rPr>
          <w:fldChar w:fldCharType="begin"/>
        </w:r>
        <w:r w:rsidR="00C41A0D">
          <w:rPr>
            <w:rFonts w:cs="Arial Unicode MS"/>
          </w:rPr>
          <w:instrText xml:space="preserve"> ADDIN EN.CITE &lt;EndNote&gt;&lt;Cite&gt;&lt;Author&gt;Levason&lt;/Author&gt;&lt;Year&gt;2003&lt;/Year&gt;&lt;RecNum&gt;71&lt;/RecNum&gt;&lt;DisplayText&gt;&lt;style face="superscript"&gt;4&lt;/style&gt;&lt;/DisplayText&gt;&lt;record&gt;&lt;rec-number&gt;71&lt;/rec-number&gt;&lt;foreign-keys&gt;&lt;key app="EN" db-id="925ewvdr4stppxextfzpv0x4edx2rrttpr5r" timestamp="1358801782"&gt;71&lt;/key&gt;&lt;/foreign-keys&gt;&lt;ref-type name="Book Section"&gt;5&lt;/ref-type&gt;&lt;contributors&gt;&lt;authors&gt;&lt;author&gt;Levason, W.&lt;/author&gt;&lt;author&gt;Reid, G.&lt;/author&gt;&lt;/authors&gt;&lt;secondary-authors&gt;&lt;author&gt;Editors-in-Chief:  , J. A. McCleverty&lt;/author&gt;&lt;author&gt;T. J. Meyer&lt;/author&gt;&lt;/secondary-authors&gt;&lt;/contributors&gt;&lt;titles&gt;&lt;title&gt;3.6 - Arsenic, Antimony, and Bismuth&lt;/title&gt;&lt;secondary-title&gt;Comprehensive Coordination Chemistry II&lt;/secondary-title&gt;&lt;/titles&gt;&lt;pages&gt;465-544&lt;/pages&gt;&lt;dates&gt;&lt;year&gt;2003&lt;/year&gt;&lt;/dates&gt;&lt;pub-location&gt;Oxford&lt;/pub-location&gt;&lt;publisher&gt;Pergamon&lt;/publisher&gt;&lt;isbn&gt;978-0-08-043748-4&lt;/isbn&gt;&lt;urls&gt;&lt;related-urls&gt;&lt;url&gt;http://www.sciencedirect.com/science/article/pii/B0080437486020235&lt;/url&gt;&lt;/related-urls&gt;&lt;/urls&gt;&lt;electronic-resource-num&gt;http://dx.doi.org/10.1016/B0-08-043748-6/02023-5&lt;/electronic-resource-num&gt;&lt;/record&gt;&lt;/Cite&gt;&lt;/EndNote&gt;</w:instrText>
        </w:r>
        <w:r w:rsidR="00C41A0D" w:rsidRPr="00C0292D">
          <w:rPr>
            <w:rFonts w:cs="Arial Unicode MS"/>
          </w:rPr>
          <w:fldChar w:fldCharType="separate"/>
        </w:r>
        <w:r w:rsidR="00C41A0D" w:rsidRPr="00485DAF">
          <w:rPr>
            <w:rFonts w:cs="Arial Unicode MS"/>
            <w:noProof/>
            <w:vertAlign w:val="superscript"/>
          </w:rPr>
          <w:t>4</w:t>
        </w:r>
        <w:r w:rsidR="00C41A0D" w:rsidRPr="00C0292D">
          <w:rPr>
            <w:rFonts w:cs="Arial Unicode MS"/>
          </w:rPr>
          <w:fldChar w:fldCharType="end"/>
        </w:r>
      </w:hyperlink>
      <w:r w:rsidR="004B0E3C" w:rsidRPr="00C0292D">
        <w:rPr>
          <w:rFonts w:cs="Arial Unicode MS"/>
        </w:rPr>
        <w:t xml:space="preserve">. </w:t>
      </w:r>
      <w:r w:rsidR="009B597B">
        <w:rPr>
          <w:rFonts w:cs="Arial Unicode MS"/>
        </w:rPr>
        <w:t>Consequently Arsenic</w:t>
      </w:r>
      <w:r w:rsidRPr="00C0292D">
        <w:rPr>
          <w:rFonts w:cs="Arial Unicode MS"/>
        </w:rPr>
        <w:t xml:space="preserve"> has</w:t>
      </w:r>
      <w:r w:rsidR="00B73AE4" w:rsidRPr="00C0292D">
        <w:rPr>
          <w:rFonts w:cs="Arial Unicode MS"/>
        </w:rPr>
        <w:t xml:space="preserve"> a</w:t>
      </w:r>
      <w:r w:rsidRPr="00C0292D">
        <w:rPr>
          <w:rFonts w:cs="Arial Unicode MS"/>
        </w:rPr>
        <w:t xml:space="preserve"> more stable oxidation </w:t>
      </w:r>
      <w:r w:rsidR="00535EA5" w:rsidRPr="00C0292D">
        <w:rPr>
          <w:rFonts w:cs="Arial Unicode MS"/>
        </w:rPr>
        <w:t>(</w:t>
      </w:r>
      <w:r w:rsidR="00406715" w:rsidRPr="00C0292D">
        <w:rPr>
          <w:rFonts w:cs="Arial Unicode MS"/>
        </w:rPr>
        <w:t>III</w:t>
      </w:r>
      <w:r w:rsidR="00535EA5" w:rsidRPr="00C0292D">
        <w:rPr>
          <w:rFonts w:cs="Arial Unicode MS"/>
        </w:rPr>
        <w:t>)</w:t>
      </w:r>
      <w:r w:rsidR="00406715" w:rsidRPr="00C0292D">
        <w:rPr>
          <w:rFonts w:cs="Arial Unicode MS"/>
        </w:rPr>
        <w:t xml:space="preserve"> </w:t>
      </w:r>
      <w:r w:rsidR="009B597B">
        <w:rPr>
          <w:rFonts w:cs="Arial Unicode MS"/>
        </w:rPr>
        <w:t xml:space="preserve">state whilst keeping the oxidation </w:t>
      </w:r>
      <w:r w:rsidR="00535EA5" w:rsidRPr="00C0292D">
        <w:rPr>
          <w:rFonts w:cs="Arial Unicode MS"/>
        </w:rPr>
        <w:t>(</w:t>
      </w:r>
      <w:r w:rsidRPr="00C0292D">
        <w:rPr>
          <w:rFonts w:cs="Arial Unicode MS"/>
        </w:rPr>
        <w:t>V</w:t>
      </w:r>
      <w:r w:rsidR="00535EA5" w:rsidRPr="00C0292D">
        <w:rPr>
          <w:rFonts w:cs="Arial Unicode MS"/>
        </w:rPr>
        <w:t>)</w:t>
      </w:r>
      <w:r w:rsidRPr="00C0292D">
        <w:rPr>
          <w:rFonts w:cs="Arial Unicode MS"/>
        </w:rPr>
        <w:t xml:space="preserve"> state</w:t>
      </w:r>
      <w:r w:rsidR="009B597B" w:rsidRPr="009B597B">
        <w:rPr>
          <w:rFonts w:cs="Arial Unicode MS"/>
        </w:rPr>
        <w:t xml:space="preserve"> </w:t>
      </w:r>
      <w:r w:rsidR="009B597B">
        <w:rPr>
          <w:rFonts w:cs="Arial Unicode MS"/>
        </w:rPr>
        <w:t>available, giving it access to a wider range of chemistry when compared to phosphorus</w:t>
      </w:r>
      <w:r w:rsidRPr="00C0292D">
        <w:rPr>
          <w:rFonts w:cs="Arial Unicode MS"/>
        </w:rPr>
        <w:t xml:space="preserve">. </w:t>
      </w:r>
      <w:r w:rsidR="004057CD">
        <w:rPr>
          <w:rFonts w:cs="Arial Unicode MS"/>
        </w:rPr>
        <w:t xml:space="preserve">Ironically it is for this reason </w:t>
      </w:r>
      <w:r w:rsidR="00683A69">
        <w:rPr>
          <w:rFonts w:cs="Arial Unicode MS"/>
        </w:rPr>
        <w:t>arsenic</w:t>
      </w:r>
      <w:r w:rsidRPr="00C0292D">
        <w:rPr>
          <w:rFonts w:cs="Arial Unicode MS"/>
        </w:rPr>
        <w:t xml:space="preserve"> is not </w:t>
      </w:r>
      <w:r w:rsidR="00EA1685" w:rsidRPr="00C0292D">
        <w:rPr>
          <w:rFonts w:cs="Arial Unicode MS"/>
        </w:rPr>
        <w:t xml:space="preserve">as </w:t>
      </w:r>
      <w:r w:rsidRPr="00C0292D">
        <w:rPr>
          <w:rFonts w:cs="Arial Unicode MS"/>
        </w:rPr>
        <w:t>ubiquitous in biology</w:t>
      </w:r>
      <w:r w:rsidR="004057CD">
        <w:rPr>
          <w:rFonts w:cs="Arial Unicode MS"/>
        </w:rPr>
        <w:t xml:space="preserve">, as nature prefers </w:t>
      </w:r>
      <w:r w:rsidR="00793D1D">
        <w:rPr>
          <w:rFonts w:cs="Arial Unicode MS"/>
        </w:rPr>
        <w:t xml:space="preserve">the more inert phosphorus which </w:t>
      </w:r>
      <w:r w:rsidRPr="00C0292D">
        <w:rPr>
          <w:rFonts w:cs="Arial Unicode MS"/>
        </w:rPr>
        <w:t>is readily used in components such as the phosphate backbone of DNA. In fact many arsenic compounds are toxic to biological species,</w:t>
      </w:r>
      <w:r w:rsidR="00683A69">
        <w:rPr>
          <w:rFonts w:cs="Arial Unicode MS"/>
        </w:rPr>
        <w:t xml:space="preserve"> to</w:t>
      </w:r>
      <w:r w:rsidRPr="00C0292D">
        <w:rPr>
          <w:rFonts w:cs="Arial Unicode MS"/>
        </w:rPr>
        <w:t xml:space="preserve"> the point where arsenic trioxide has </w:t>
      </w:r>
      <w:r w:rsidRPr="00C0292D">
        <w:rPr>
          <w:rFonts w:cs="Arial Unicode MS"/>
        </w:rPr>
        <w:lastRenderedPageBreak/>
        <w:t>gained the notoriety as the “</w:t>
      </w:r>
      <w:r w:rsidRPr="00C0292D">
        <w:rPr>
          <w:rFonts w:cs="Arial Unicode MS"/>
          <w:i/>
        </w:rPr>
        <w:t>King of poisons</w:t>
      </w:r>
      <w:r w:rsidRPr="00C0292D">
        <w:rPr>
          <w:rFonts w:cs="Arial Unicode MS"/>
        </w:rPr>
        <w:t xml:space="preserve">”. Despite its toxicity, arsenic compounds </w:t>
      </w:r>
      <w:r w:rsidR="00EF001A" w:rsidRPr="00C0292D">
        <w:rPr>
          <w:rFonts w:cs="Arial Unicode MS"/>
        </w:rPr>
        <w:t>may be required by some</w:t>
      </w:r>
      <w:r w:rsidRPr="00C0292D">
        <w:rPr>
          <w:rFonts w:cs="Arial Unicode MS"/>
        </w:rPr>
        <w:t xml:space="preserve"> biological species. This contrast</w:t>
      </w:r>
      <w:r w:rsidR="00683A69">
        <w:rPr>
          <w:rFonts w:cs="Arial Unicode MS"/>
        </w:rPr>
        <w:t>s</w:t>
      </w:r>
      <w:r w:rsidRPr="00C0292D">
        <w:rPr>
          <w:rFonts w:cs="Arial Unicode MS"/>
        </w:rPr>
        <w:t xml:space="preserve"> to the two heavier elements in group 15, antimony and bismuth, which have no known natural biological function</w:t>
      </w:r>
      <w:hyperlink w:anchor="_ENREF_1_2" w:tooltip="Sun, 2011 #70" w:history="1">
        <w:r w:rsidR="00C41A0D" w:rsidRPr="00C0292D">
          <w:rPr>
            <w:rFonts w:cs="Arial Unicode MS"/>
          </w:rPr>
          <w:fldChar w:fldCharType="begin"/>
        </w:r>
        <w:r w:rsidR="00C41A0D">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Cite&gt;&lt;Author&gt;Sun&lt;/Author&gt;&lt;Year&gt;2011&lt;/Year&gt;&lt;RecNum&gt;70&lt;/RecNum&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C41A0D" w:rsidRPr="00C0292D">
          <w:rPr>
            <w:rFonts w:cs="Arial Unicode MS"/>
          </w:rPr>
          <w:fldChar w:fldCharType="separate"/>
        </w:r>
        <w:r w:rsidR="00C41A0D" w:rsidRPr="00485DAF">
          <w:rPr>
            <w:rFonts w:cs="Arial Unicode MS"/>
            <w:noProof/>
            <w:vertAlign w:val="superscript"/>
          </w:rPr>
          <w:t>2</w:t>
        </w:r>
        <w:r w:rsidR="00C41A0D" w:rsidRPr="00C0292D">
          <w:rPr>
            <w:rFonts w:cs="Arial Unicode MS"/>
          </w:rPr>
          <w:fldChar w:fldCharType="end"/>
        </w:r>
      </w:hyperlink>
      <w:r w:rsidRPr="00C0292D">
        <w:rPr>
          <w:rFonts w:cs="Arial Unicode MS"/>
        </w:rPr>
        <w:t xml:space="preserve">. In terms of toxicity, antimony has similar toxicity to arsenic, whilst bismuth has minimal toxicity. Bismuth has been used in over the counter products such as Pepto-Bismol to treat heartburn. </w:t>
      </w:r>
    </w:p>
    <w:p w14:paraId="7297E0AA" w14:textId="2F72FF5C" w:rsidR="009F4D9D" w:rsidRDefault="009F4D9D" w:rsidP="00C0292D">
      <w:pPr>
        <w:pStyle w:val="McGillBodyText"/>
        <w:ind w:firstLine="720"/>
        <w:jc w:val="both"/>
        <w:rPr>
          <w:rFonts w:cs="Arial Unicode MS"/>
        </w:rPr>
      </w:pPr>
      <w:r>
        <w:rPr>
          <w:rFonts w:cs="Arial Unicode MS"/>
        </w:rPr>
        <w:t>Recently the interest in the bioinorganic chemistry arsenic has gained a lot of attention. The FDA has approved the arsenic based drug Trisenox in 2000 for the treatment of Acute Promeyloctyic Leukemia, leading to renewed interest in the medical uses of arsenic.</w:t>
      </w:r>
      <w:r w:rsidR="00522116">
        <w:rPr>
          <w:rFonts w:cs="Arial Unicode MS"/>
        </w:rPr>
        <w:t xml:space="preserve"> The use of arsenicals in other mammals have also received a lot of attention after the FDA revealed a study in 2011</w:t>
      </w:r>
      <w:hyperlink w:anchor="_ENREF_1_5" w:tooltip="Kawalek, 2011 #314" w:history="1">
        <w:r w:rsidR="00C41A0D">
          <w:rPr>
            <w:rFonts w:cs="Arial Unicode MS"/>
          </w:rPr>
          <w:fldChar w:fldCharType="begin"/>
        </w:r>
        <w:r w:rsidR="00C41A0D">
          <w:rPr>
            <w:rFonts w:cs="Arial Unicode MS"/>
          </w:rPr>
          <w:instrText xml:space="preserve"> ADDIN EN.CITE &lt;EndNote&gt;&lt;Cite&gt;&lt;Author&gt;Kawalek&lt;/Author&gt;&lt;Year&gt;2011&lt;/Year&gt;&lt;RecNum&gt;314&lt;/RecNum&gt;&lt;DisplayText&gt;&lt;style face="superscript"&gt;5&lt;/style&gt;&lt;/DisplayText&gt;&lt;record&gt;&lt;rec-number&gt;314&lt;/rec-number&gt;&lt;foreign-keys&gt;&lt;key app="EN" db-id="925ewvdr4stppxextfzpv0x4edx2rrttpr5r" timestamp="1415968486"&gt;314&lt;/key&gt;&lt;/foreign-keys&gt;&lt;ref-type name="Report"&gt;27&lt;/ref-type&gt;&lt;contributors&gt;&lt;authors&gt;&lt;author&gt;JC Kawalek&lt;/author&gt;&lt;/authors&gt;&lt;subsidiary-authors&gt;&lt;author&gt;FDA&lt;/author&gt;&lt;/subsidiary-authors&gt;&lt;/contributors&gt;&lt;titles&gt;&lt;title&gt;Provide data on various arsenic species present in broilers treated with roxarsone: &amp;#xD;Comparison with untreated birds.&lt;/title&gt;&lt;/titles&gt;&lt;dates&gt;&lt;year&gt;2011&lt;/year&gt;&lt;/dates&gt;&lt;publisher&gt;FDA&lt;/publisher&gt;&lt;urls&gt;&lt;related-urls&gt;&lt;url&gt;http://www.fda.gov/downloads/AnimalVeterinary/SafetyHealth/ProductSafetyInformation/UCM257545.pdf&lt;/url&gt;&lt;/related-urls&gt;&lt;/urls&gt;&lt;/record&gt;&lt;/Cite&gt;&lt;/EndNote&gt;</w:instrText>
        </w:r>
        <w:r w:rsidR="00C41A0D">
          <w:rPr>
            <w:rFonts w:cs="Arial Unicode MS"/>
          </w:rPr>
          <w:fldChar w:fldCharType="separate"/>
        </w:r>
        <w:r w:rsidR="00C41A0D" w:rsidRPr="00B170CA">
          <w:rPr>
            <w:rFonts w:cs="Arial Unicode MS"/>
            <w:noProof/>
            <w:vertAlign w:val="superscript"/>
          </w:rPr>
          <w:t>5</w:t>
        </w:r>
        <w:r w:rsidR="00C41A0D">
          <w:rPr>
            <w:rFonts w:cs="Arial Unicode MS"/>
          </w:rPr>
          <w:fldChar w:fldCharType="end"/>
        </w:r>
      </w:hyperlink>
      <w:r w:rsidR="00522116">
        <w:rPr>
          <w:rFonts w:cs="Arial Unicode MS"/>
        </w:rPr>
        <w:t xml:space="preserve"> linking the use of arsenicals in chicken feed to increased concentrations of inorganic arsenic in chicken livers. </w:t>
      </w:r>
      <w:r w:rsidR="00ED2734">
        <w:rPr>
          <w:rFonts w:cs="Arial Unicode MS"/>
        </w:rPr>
        <w:t>The scope of the bioinorganic chemistry of arsenic has also been expanded by the proposal of the arsenic based lifeform GFAJ-1</w:t>
      </w:r>
      <w:r w:rsidR="000C4D3D">
        <w:rPr>
          <w:rFonts w:cs="Arial Unicode MS"/>
        </w:rPr>
        <w:t xml:space="preserve"> – offering whole new perspective on arsenic’s role in biology. </w:t>
      </w:r>
      <w:r w:rsidR="0056542A">
        <w:rPr>
          <w:rFonts w:cs="Arial Unicode MS"/>
        </w:rPr>
        <w:t xml:space="preserve">Whilst interest in the arsenic has risen in the past decade, advances have been road blocked by a lack of understanding the mechanism of interaction of arsenic at a chemical level. The objective of this project is to help elucide these mechanisms with a focus on common arsenic reactions in the human body. </w:t>
      </w:r>
    </w:p>
    <w:p w14:paraId="4792CA9A" w14:textId="77777777" w:rsidR="000A3809" w:rsidRPr="00C0292D" w:rsidRDefault="00A127E8" w:rsidP="00C0292D">
      <w:pPr>
        <w:pStyle w:val="McGillBodyText"/>
        <w:ind w:firstLine="720"/>
        <w:jc w:val="both"/>
        <w:rPr>
          <w:rFonts w:cs="Arial Unicode MS"/>
        </w:rPr>
      </w:pPr>
      <w:r>
        <w:rPr>
          <w:rFonts w:cs="Arial Unicode MS"/>
        </w:rPr>
        <w:lastRenderedPageBreak/>
        <w:t>This chapter will give an overview of current state of research of arsenic in terms of both biology and chemistry, starting with the metabolism of arsenic in the human body and followed by an in-depth overview the mechan</w:t>
      </w:r>
      <w:r w:rsidR="00415E26">
        <w:rPr>
          <w:rFonts w:cs="Arial Unicode MS"/>
        </w:rPr>
        <w:t>ism of arsenic</w:t>
      </w:r>
      <w:r>
        <w:rPr>
          <w:rFonts w:cs="Arial Unicode MS"/>
        </w:rPr>
        <w:t xml:space="preserve"> at </w:t>
      </w:r>
      <w:r w:rsidR="00243DF7">
        <w:rPr>
          <w:rFonts w:cs="Arial Unicode MS"/>
        </w:rPr>
        <w:t xml:space="preserve">chemical bond level. </w:t>
      </w:r>
      <w:r>
        <w:rPr>
          <w:rFonts w:cs="Arial Unicode MS"/>
        </w:rPr>
        <w:t xml:space="preserve"> </w:t>
      </w:r>
    </w:p>
    <w:p w14:paraId="65733EB3" w14:textId="77777777" w:rsidR="009856C5" w:rsidRPr="00C0292D" w:rsidRDefault="009856C5" w:rsidP="00C0292D">
      <w:pPr>
        <w:spacing w:line="360" w:lineRule="auto"/>
        <w:jc w:val="both"/>
        <w:rPr>
          <w:rFonts w:cs="Arial Unicode MS"/>
        </w:rPr>
      </w:pPr>
    </w:p>
    <w:p w14:paraId="1139412E" w14:textId="77777777" w:rsidR="009856C5" w:rsidRPr="00C0292D" w:rsidRDefault="00773759" w:rsidP="00C0292D">
      <w:pPr>
        <w:pStyle w:val="McGillSecondLevelSubheading"/>
        <w:rPr>
          <w:rFonts w:cs="Arial Unicode MS"/>
        </w:rPr>
      </w:pPr>
      <w:bookmarkStart w:id="13" w:name="_Toc364069059"/>
      <w:bookmarkStart w:id="14" w:name="_Toc403762228"/>
      <w:r w:rsidRPr="00C0292D">
        <w:rPr>
          <w:rFonts w:cs="Arial Unicode MS"/>
        </w:rPr>
        <w:t>1.</w:t>
      </w:r>
      <w:r w:rsidR="00EC2081" w:rsidRPr="00C0292D">
        <w:rPr>
          <w:rFonts w:cs="Arial Unicode MS"/>
        </w:rPr>
        <w:t>1.1</w:t>
      </w:r>
      <w:r w:rsidRPr="00C0292D">
        <w:rPr>
          <w:rFonts w:cs="Arial Unicode MS"/>
        </w:rPr>
        <w:t xml:space="preserve"> </w:t>
      </w:r>
      <w:r w:rsidR="009856C5" w:rsidRPr="00C0292D">
        <w:rPr>
          <w:rFonts w:cs="Arial Unicode MS"/>
        </w:rPr>
        <w:t>Metabolism of arsenic</w:t>
      </w:r>
      <w:bookmarkEnd w:id="13"/>
      <w:bookmarkEnd w:id="14"/>
    </w:p>
    <w:p w14:paraId="5C86479E" w14:textId="15354612" w:rsidR="00CB4FD7" w:rsidRPr="00C0292D" w:rsidRDefault="00B43CB3" w:rsidP="00C0292D">
      <w:pPr>
        <w:pStyle w:val="McGillBodyText"/>
        <w:ind w:firstLine="720"/>
        <w:jc w:val="both"/>
        <w:rPr>
          <w:rFonts w:cs="Arial Unicode MS"/>
        </w:rPr>
      </w:pPr>
      <w:r w:rsidRPr="00C0292D">
        <w:rPr>
          <w:rFonts w:cs="Arial Unicode MS"/>
        </w:rPr>
        <w:t>In order to fully understand arsenic’s metabolism by the body,</w:t>
      </w:r>
      <w:r w:rsidR="00484985" w:rsidRPr="00C0292D">
        <w:rPr>
          <w:rFonts w:cs="Arial Unicode MS"/>
        </w:rPr>
        <w:t xml:space="preserve"> it is necessary to understand that </w:t>
      </w:r>
      <w:r w:rsidR="004345DD" w:rsidRPr="00C0292D">
        <w:rPr>
          <w:rFonts w:cs="Arial Unicode MS"/>
        </w:rPr>
        <w:t xml:space="preserve">many </w:t>
      </w:r>
      <w:r w:rsidR="00484985" w:rsidRPr="00C0292D">
        <w:rPr>
          <w:rFonts w:cs="Arial Unicode MS"/>
        </w:rPr>
        <w:t xml:space="preserve">arsenic species </w:t>
      </w:r>
      <w:r w:rsidR="00EA1685" w:rsidRPr="00C0292D">
        <w:rPr>
          <w:rFonts w:cs="Arial Unicode MS"/>
        </w:rPr>
        <w:t xml:space="preserve">are </w:t>
      </w:r>
      <w:r w:rsidR="004345DD" w:rsidRPr="00C0292D">
        <w:rPr>
          <w:rFonts w:cs="Arial Unicode MS"/>
        </w:rPr>
        <w:t>in</w:t>
      </w:r>
      <w:r w:rsidR="00EA1685" w:rsidRPr="00C0292D">
        <w:rPr>
          <w:rFonts w:cs="Arial Unicode MS"/>
        </w:rPr>
        <w:t xml:space="preserve"> rapidly established</w:t>
      </w:r>
      <w:r w:rsidR="004345DD" w:rsidRPr="00C0292D">
        <w:rPr>
          <w:rFonts w:cs="Arial Unicode MS"/>
        </w:rPr>
        <w:t xml:space="preserve"> d</w:t>
      </w:r>
      <w:r w:rsidR="00484985" w:rsidRPr="00C0292D">
        <w:rPr>
          <w:rFonts w:cs="Arial Unicode MS"/>
        </w:rPr>
        <w:t xml:space="preserve">ynamic </w:t>
      </w:r>
      <w:r w:rsidR="004345DD" w:rsidRPr="00C0292D">
        <w:rPr>
          <w:rFonts w:cs="Arial Unicode MS"/>
        </w:rPr>
        <w:t>equilibri</w:t>
      </w:r>
      <w:r w:rsidR="00EA1685" w:rsidRPr="00C0292D">
        <w:rPr>
          <w:rFonts w:cs="Arial Unicode MS"/>
        </w:rPr>
        <w:t>a</w:t>
      </w:r>
      <w:r w:rsidR="00726CE5" w:rsidRPr="00C0292D">
        <w:rPr>
          <w:rFonts w:cs="Arial Unicode MS"/>
        </w:rPr>
        <w:t xml:space="preserve">. It is therefore </w:t>
      </w:r>
      <w:r w:rsidR="00CB4FD7" w:rsidRPr="00C0292D">
        <w:rPr>
          <w:rFonts w:cs="Arial Unicode MS"/>
        </w:rPr>
        <w:t>insufficient to j</w:t>
      </w:r>
      <w:r w:rsidR="00C13C1B" w:rsidRPr="00C0292D">
        <w:rPr>
          <w:rFonts w:cs="Arial Unicode MS"/>
        </w:rPr>
        <w:t>ust consider one single species, i</w:t>
      </w:r>
      <w:r w:rsidR="00CB4FD7" w:rsidRPr="00C0292D">
        <w:rPr>
          <w:rFonts w:cs="Arial Unicode MS"/>
        </w:rPr>
        <w:t>nstead an easier way to rationalise the interaction is to consider arsenic as a general system that involves a rapid equilibrium all of the above states.</w:t>
      </w:r>
      <w:r w:rsidR="00773759" w:rsidRPr="00C0292D">
        <w:rPr>
          <w:rFonts w:cs="Arial Unicode MS"/>
        </w:rPr>
        <w:t xml:space="preserve"> The dynamic nature of the arsenic species will be discussed in greater detail in</w:t>
      </w:r>
      <w:r w:rsidR="000B1273" w:rsidRPr="00C0292D">
        <w:rPr>
          <w:rFonts w:cs="Arial Unicode MS"/>
        </w:rPr>
        <w:t xml:space="preserve"> </w:t>
      </w:r>
      <w:r w:rsidR="000B1273" w:rsidRPr="00F471E1">
        <w:rPr>
          <w:rFonts w:cs="Arial Unicode MS"/>
        </w:rPr>
        <w:t xml:space="preserve">section </w:t>
      </w:r>
      <w:r w:rsidR="00773759" w:rsidRPr="00F471E1">
        <w:rPr>
          <w:rFonts w:cs="Arial Unicode MS"/>
        </w:rPr>
        <w:t>1.</w:t>
      </w:r>
      <w:r w:rsidR="00F471E1" w:rsidRPr="00F471E1">
        <w:rPr>
          <w:rFonts w:cs="Arial Unicode MS"/>
        </w:rPr>
        <w:t>2.3</w:t>
      </w:r>
      <w:r w:rsidR="00880271" w:rsidRPr="00C0292D">
        <w:rPr>
          <w:rFonts w:cs="Arial Unicode MS"/>
        </w:rPr>
        <w:t>. It could be also argued that the chemistry of arsenic has mostly revolved around the stable forms of arsenic</w:t>
      </w:r>
      <w:hyperlink w:anchor="_ENREF_1_6" w:tooltip="Raab, 2005 #10" w:history="1">
        <w:r w:rsidR="00C41A0D" w:rsidRPr="00C0292D">
          <w:rPr>
            <w:rFonts w:cs="Arial Unicode MS"/>
          </w:rPr>
          <w:fldChar w:fldCharType="begin"/>
        </w:r>
        <w:r w:rsidR="00C41A0D">
          <w:rPr>
            <w:rFonts w:cs="Arial Unicode MS"/>
          </w:rPr>
          <w:instrText xml:space="preserve"> ADDIN EN.CITE &lt;EndNote&gt;&lt;Cite&gt;&lt;Author&gt;Raab&lt;/Author&gt;&lt;Year&gt;2005&lt;/Year&gt;&lt;RecNum&gt;10&lt;/RecNum&gt;&lt;DisplayText&gt;&lt;style face="superscript"&gt;6&lt;/style&gt;&lt;/DisplayText&gt;&lt;record&gt;&lt;rec-number&gt;10&lt;/rec-number&gt;&lt;foreign-keys&gt;&lt;key app="EN" db-id="925ewvdr4stppxextfzpv0x4edx2rrttpr5r" timestamp="1355263790"&gt;10&lt;/key&gt;&lt;/foreign-keys&gt;&lt;ref-type name="Journal Article"&gt;17&lt;/ref-type&gt;&lt;contributors&gt;&lt;authors&gt;&lt;author&gt;Raab, A.&lt;/author&gt;&lt;author&gt;Hansen, H.&lt;/author&gt;&lt;author&gt;Feldmann, J.&lt;/author&gt;&lt;/authors&gt;&lt;/contributors&gt;&lt;titles&gt;&lt;title&gt;Labile Arsenic Compounds in Biological Matrices, or Possible Problems Finding the Metal Species Present in Cells&lt;/title&gt;&lt;secondary-title&gt;Special Publication-Royal Society of Chemistry&lt;/secondary-title&gt;&lt;/titles&gt;&lt;pages&gt;72&lt;/pages&gt;&lt;volume&gt;301&lt;/volume&gt;&lt;dates&gt;&lt;year&gt;2005&lt;/year&gt;&lt;/dates&gt;&lt;publisher&gt;Royal Society of Chemistry; 1994&lt;/publisher&gt;&lt;isbn&gt;9781847552419&lt;/isbn&gt;&lt;urls&gt;&lt;/urls&gt;&lt;electronic-resource-num&gt;10.1039/9781847552419-00072&lt;/electronic-resource-num&gt;&lt;/record&gt;&lt;/Cite&gt;&lt;/EndNote&gt;</w:instrText>
        </w:r>
        <w:r w:rsidR="00C41A0D" w:rsidRPr="00C0292D">
          <w:rPr>
            <w:rFonts w:cs="Arial Unicode MS"/>
          </w:rPr>
          <w:fldChar w:fldCharType="separate"/>
        </w:r>
        <w:r w:rsidR="00C41A0D" w:rsidRPr="00B170CA">
          <w:rPr>
            <w:rFonts w:cs="Arial Unicode MS"/>
            <w:noProof/>
            <w:vertAlign w:val="superscript"/>
          </w:rPr>
          <w:t>6</w:t>
        </w:r>
        <w:r w:rsidR="00C41A0D" w:rsidRPr="00C0292D">
          <w:rPr>
            <w:rFonts w:cs="Arial Unicode MS"/>
          </w:rPr>
          <w:fldChar w:fldCharType="end"/>
        </w:r>
      </w:hyperlink>
      <w:r w:rsidR="00880271" w:rsidRPr="00C0292D">
        <w:rPr>
          <w:rFonts w:cs="Arial Unicode MS"/>
        </w:rPr>
        <w:t>,</w:t>
      </w:r>
      <w:r w:rsidR="00854039" w:rsidRPr="00C0292D">
        <w:rPr>
          <w:rFonts w:cs="Arial Unicode MS"/>
        </w:rPr>
        <w:t xml:space="preserve"> whilst the actual picture is much more distorted as arsenic goes through various unstable and hard to detect species.</w:t>
      </w:r>
    </w:p>
    <w:p w14:paraId="2676644C" w14:textId="0ED662D7" w:rsidR="009856C5" w:rsidRPr="00C0292D" w:rsidRDefault="009856C5" w:rsidP="00C0292D">
      <w:pPr>
        <w:pStyle w:val="McGillBodyText"/>
        <w:ind w:firstLine="720"/>
        <w:jc w:val="both"/>
        <w:rPr>
          <w:rFonts w:cs="Arial Unicode MS"/>
        </w:rPr>
      </w:pPr>
      <w:r w:rsidRPr="00C0292D">
        <w:rPr>
          <w:rFonts w:cs="Arial Unicode MS"/>
        </w:rPr>
        <w:t xml:space="preserve">Arsenic is ubiquitous in the environment and hence uptake of arsenic by humans is inevitable through food and water. The main form of arsenic that is being </w:t>
      </w:r>
      <w:r w:rsidR="001A2D7B" w:rsidRPr="00C0292D">
        <w:rPr>
          <w:rFonts w:cs="Arial Unicode MS"/>
        </w:rPr>
        <w:t>absorbed by the body</w:t>
      </w:r>
      <w:r w:rsidRPr="00C0292D">
        <w:rPr>
          <w:rFonts w:cs="Arial Unicode MS"/>
        </w:rPr>
        <w:t xml:space="preserve"> in the inorganic </w:t>
      </w:r>
      <w:r w:rsidR="00195662" w:rsidRPr="00C0292D">
        <w:rPr>
          <w:rFonts w:cs="Arial Unicode MS"/>
        </w:rPr>
        <w:t xml:space="preserve">form </w:t>
      </w:r>
      <w:r w:rsidRPr="00C0292D">
        <w:rPr>
          <w:rFonts w:cs="Arial Unicode MS"/>
        </w:rPr>
        <w:t>As (III)</w:t>
      </w:r>
      <w:hyperlink w:anchor="_ENREF_1_7" w:tooltip="Jomova, 2011 #250" w:history="1">
        <w:r w:rsidR="00C41A0D" w:rsidRPr="00C0292D">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C41A0D">
          <w:rPr>
            <w:rFonts w:cs="Arial Unicode MS"/>
          </w:rPr>
          <w:instrText xml:space="preserve"> ADDIN EN.CITE </w:instrText>
        </w:r>
        <w:r w:rsidR="00C41A0D">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C41A0D">
          <w:rPr>
            <w:rFonts w:cs="Arial Unicode MS"/>
          </w:rPr>
          <w:instrText xml:space="preserve"> ADDIN EN.CITE.DATA </w:instrText>
        </w:r>
        <w:r w:rsidR="00C41A0D">
          <w:rPr>
            <w:rFonts w:cs="Arial Unicode MS"/>
          </w:rPr>
        </w:r>
        <w:r w:rsidR="00C41A0D">
          <w:rPr>
            <w:rFonts w:cs="Arial Unicode MS"/>
          </w:rPr>
          <w:fldChar w:fldCharType="end"/>
        </w:r>
        <w:r w:rsidR="00C41A0D" w:rsidRPr="00C0292D">
          <w:rPr>
            <w:rFonts w:cs="Arial Unicode MS"/>
          </w:rPr>
          <w:fldChar w:fldCharType="separate"/>
        </w:r>
        <w:r w:rsidR="00C41A0D" w:rsidRPr="00B170CA">
          <w:rPr>
            <w:rFonts w:cs="Arial Unicode MS"/>
            <w:noProof/>
            <w:vertAlign w:val="superscript"/>
          </w:rPr>
          <w:t>7</w:t>
        </w:r>
        <w:r w:rsidR="00C41A0D" w:rsidRPr="00C0292D">
          <w:rPr>
            <w:rFonts w:cs="Arial Unicode MS"/>
          </w:rPr>
          <w:fldChar w:fldCharType="end"/>
        </w:r>
      </w:hyperlink>
      <w:r w:rsidRPr="00C0292D">
        <w:rPr>
          <w:rFonts w:cs="Arial Unicode MS"/>
        </w:rPr>
        <w:t>. As arsenic is absorbed by the body, it goes through a complicated metabolism pathway that involves a range of oxidation states in addition to methylation on the arsenic.</w:t>
      </w:r>
      <w:r w:rsidR="00B600C4" w:rsidRPr="00C0292D">
        <w:rPr>
          <w:rFonts w:cs="Arial Unicode MS"/>
        </w:rPr>
        <w:t xml:space="preserve"> </w:t>
      </w:r>
      <w:r w:rsidR="008D11F5" w:rsidRPr="00C0292D">
        <w:rPr>
          <w:rFonts w:cs="Arial Unicode MS"/>
        </w:rPr>
        <w:t xml:space="preserve">The concern of this </w:t>
      </w:r>
      <w:r w:rsidR="008D11F5" w:rsidRPr="00C0292D">
        <w:rPr>
          <w:rFonts w:cs="Arial Unicode MS"/>
        </w:rPr>
        <w:lastRenderedPageBreak/>
        <w:t>section will be focused on the</w:t>
      </w:r>
      <w:r w:rsidR="00B600C4" w:rsidRPr="00C0292D">
        <w:rPr>
          <w:rFonts w:cs="Arial Unicode MS"/>
        </w:rPr>
        <w:t xml:space="preserve"> human metabolism of arsenic, </w:t>
      </w:r>
      <w:r w:rsidR="008241A1" w:rsidRPr="00C0292D">
        <w:rPr>
          <w:rFonts w:cs="Arial Unicode MS"/>
        </w:rPr>
        <w:t xml:space="preserve">however </w:t>
      </w:r>
      <w:r w:rsidR="00B600C4" w:rsidRPr="00C0292D">
        <w:rPr>
          <w:rFonts w:cs="Arial Unicode MS"/>
        </w:rPr>
        <w:t xml:space="preserve">it is important to keep in mind that </w:t>
      </w:r>
      <w:r w:rsidRPr="00C0292D">
        <w:rPr>
          <w:rFonts w:cs="Arial Unicode MS"/>
        </w:rPr>
        <w:t>the metabolism of arsenic between different organisms follows similar patterns</w:t>
      </w:r>
      <w:hyperlink w:anchor="_ENREF_1_8" w:tooltip="Cullen, 2008 #75" w:history="1">
        <w:r w:rsidR="00C41A0D" w:rsidRPr="00C0292D">
          <w:rPr>
            <w:rFonts w:cs="Arial Unicode MS"/>
          </w:rPr>
          <w:fldChar w:fldCharType="begin"/>
        </w:r>
        <w:r w:rsidR="00C41A0D">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C41A0D" w:rsidRPr="00C0292D">
          <w:rPr>
            <w:rFonts w:cs="Arial Unicode MS"/>
          </w:rPr>
          <w:fldChar w:fldCharType="separate"/>
        </w:r>
        <w:r w:rsidR="00C41A0D" w:rsidRPr="00B170CA">
          <w:rPr>
            <w:rFonts w:cs="Arial Unicode MS"/>
            <w:noProof/>
            <w:vertAlign w:val="superscript"/>
          </w:rPr>
          <w:t>8</w:t>
        </w:r>
        <w:r w:rsidR="00C41A0D" w:rsidRPr="00C0292D">
          <w:rPr>
            <w:rFonts w:cs="Arial Unicode MS"/>
          </w:rPr>
          <w:fldChar w:fldCharType="end"/>
        </w:r>
      </w:hyperlink>
      <w:r w:rsidRPr="00C0292D">
        <w:rPr>
          <w:rFonts w:cs="Arial Unicode MS"/>
        </w:rPr>
        <w:t>. One of the earliest and most referenced stud</w:t>
      </w:r>
      <w:r w:rsidR="000B1273" w:rsidRPr="00C0292D">
        <w:rPr>
          <w:rFonts w:cs="Arial Unicode MS"/>
        </w:rPr>
        <w:t>ies</w:t>
      </w:r>
      <w:r w:rsidRPr="00C0292D">
        <w:rPr>
          <w:rFonts w:cs="Arial Unicode MS"/>
        </w:rPr>
        <w:t xml:space="preserve"> into arsenic metabolism was done by Challenger in 1</w:t>
      </w:r>
      <w:r w:rsidR="00B170CA">
        <w:rPr>
          <w:rFonts w:cs="Arial Unicode MS"/>
        </w:rPr>
        <w:t>945</w:t>
      </w:r>
      <w:hyperlink w:anchor="_ENREF_1_9" w:tooltip="Challenger, 1945 #313" w:history="1">
        <w:r w:rsidR="00C41A0D">
          <w:rPr>
            <w:rFonts w:cs="Arial Unicode MS"/>
          </w:rPr>
          <w:fldChar w:fldCharType="begin"/>
        </w:r>
        <w:r w:rsidR="00C41A0D">
          <w:rPr>
            <w:rFonts w:cs="Arial Unicode MS"/>
          </w:rPr>
          <w:instrText xml:space="preserve"> ADDIN EN.CITE &lt;EndNote&gt;&lt;Cite&gt;&lt;Author&gt;Challenger&lt;/Author&gt;&lt;Year&gt;1945&lt;/Year&gt;&lt;RecNum&gt;313&lt;/RecNum&gt;&lt;DisplayText&gt;&lt;style face="superscript"&gt;9&lt;/style&gt;&lt;/DisplayText&gt;&lt;record&gt;&lt;rec-number&gt;313&lt;/rec-number&gt;&lt;foreign-keys&gt;&lt;key app="EN" db-id="925ewvdr4stppxextfzpv0x4edx2rrttpr5r" timestamp="1415968393"&gt;313&lt;/key&gt;&lt;/foreign-keys&gt;&lt;ref-type name="Journal Article"&gt;17&lt;/ref-type&gt;&lt;contributors&gt;&lt;authors&gt;&lt;author&gt;Challenger, F&lt;/author&gt;&lt;/authors&gt;&lt;/contributors&gt;&lt;titles&gt;&lt;title&gt;Biological methylation&lt;/title&gt;&lt;secondary-title&gt;Chem. Rev.&lt;/secondary-title&gt;&lt;/titles&gt;&lt;periodical&gt;&lt;full-title&gt;Chemical Reviews (Washington, DC, United States)&lt;/full-title&gt;&lt;abbr-1&gt;Chem. Rev.&lt;/abbr-1&gt;&lt;abbr-2&gt;Chem Rev&lt;/abbr-2&gt;&lt;/periodical&gt;&lt;pages&gt;315-361&lt;/pages&gt;&lt;number&gt;36&lt;/number&gt;&lt;dates&gt;&lt;year&gt;1945&lt;/year&gt;&lt;/dates&gt;&lt;urls&gt;&lt;/urls&gt;&lt;/record&gt;&lt;/Cite&gt;&lt;/EndNote&gt;</w:instrText>
        </w:r>
        <w:r w:rsidR="00C41A0D">
          <w:rPr>
            <w:rFonts w:cs="Arial Unicode MS"/>
          </w:rPr>
          <w:fldChar w:fldCharType="separate"/>
        </w:r>
        <w:r w:rsidR="00C41A0D" w:rsidRPr="00B170CA">
          <w:rPr>
            <w:rFonts w:cs="Arial Unicode MS"/>
            <w:noProof/>
            <w:vertAlign w:val="superscript"/>
          </w:rPr>
          <w:t>9</w:t>
        </w:r>
        <w:r w:rsidR="00C41A0D">
          <w:rPr>
            <w:rFonts w:cs="Arial Unicode MS"/>
          </w:rPr>
          <w:fldChar w:fldCharType="end"/>
        </w:r>
      </w:hyperlink>
      <w:r w:rsidR="00D0292C">
        <w:rPr>
          <w:rFonts w:cs="Arial Unicode MS"/>
        </w:rPr>
        <w:t xml:space="preserve"> </w:t>
      </w:r>
      <w:r w:rsidR="000B1273" w:rsidRPr="00C0292D">
        <w:rPr>
          <w:rFonts w:cs="Arial Unicode MS"/>
        </w:rPr>
        <w:t>which</w:t>
      </w:r>
      <w:r w:rsidRPr="00C0292D">
        <w:rPr>
          <w:rFonts w:cs="Arial Unicode MS"/>
        </w:rPr>
        <w:t xml:space="preserve"> introduc</w:t>
      </w:r>
      <w:r w:rsidR="000B1273" w:rsidRPr="00C0292D">
        <w:rPr>
          <w:rFonts w:cs="Arial Unicode MS"/>
        </w:rPr>
        <w:t xml:space="preserve">ed the formulation </w:t>
      </w:r>
      <w:r w:rsidRPr="00C0292D">
        <w:rPr>
          <w:rFonts w:cs="Arial Unicode MS"/>
        </w:rPr>
        <w:t xml:space="preserve">of the Challenger pathway. </w:t>
      </w:r>
      <w:r w:rsidR="00776DB2" w:rsidRPr="00C0292D">
        <w:rPr>
          <w:rFonts w:cs="Arial Unicode MS"/>
        </w:rPr>
        <w:t>Despite its age,</w:t>
      </w:r>
      <w:r w:rsidRPr="00C0292D">
        <w:rPr>
          <w:rFonts w:cs="Arial Unicode MS"/>
        </w:rPr>
        <w:t xml:space="preserve"> </w:t>
      </w:r>
      <w:r w:rsidR="000B1273" w:rsidRPr="00C0292D">
        <w:rPr>
          <w:rFonts w:cs="Arial Unicode MS"/>
        </w:rPr>
        <w:t xml:space="preserve">the </w:t>
      </w:r>
      <w:r w:rsidRPr="00C0292D">
        <w:rPr>
          <w:rFonts w:cs="Arial Unicode MS"/>
        </w:rPr>
        <w:t xml:space="preserve">Challenger pathway </w:t>
      </w:r>
      <w:r w:rsidR="002702EF" w:rsidRPr="00C0292D">
        <w:rPr>
          <w:rFonts w:cs="Arial Unicode MS"/>
        </w:rPr>
        <w:t>is the framework for which the metabolism of arsenic is rationalised</w:t>
      </w:r>
      <w:r w:rsidRPr="00C0292D">
        <w:rPr>
          <w:rFonts w:cs="Arial Unicode MS"/>
        </w:rPr>
        <w:t xml:space="preserve">. </w:t>
      </w:r>
    </w:p>
    <w:p w14:paraId="26F280AB" w14:textId="6939301F" w:rsidR="009856C5" w:rsidRPr="00C0292D" w:rsidRDefault="002F7318" w:rsidP="002F7318">
      <w:pPr>
        <w:spacing w:line="360" w:lineRule="auto"/>
        <w:jc w:val="center"/>
        <w:rPr>
          <w:rFonts w:cs="Arial Unicode MS"/>
        </w:rPr>
      </w:pPr>
      <w:r w:rsidRPr="00C0292D">
        <w:rPr>
          <w:rFonts w:cs="Arial Unicode MS"/>
        </w:rPr>
        <w:object w:dxaOrig="8426" w:dyaOrig="8237" w14:anchorId="2ACAC857">
          <v:shape id="_x0000_i1025" type="#_x0000_t75" style="width:372.9pt;height:364.3pt" o:ole="">
            <v:imagedata r:id="rId10" o:title=""/>
          </v:shape>
          <o:OLEObject Type="Embed" ProgID="ChemDraw.Document.6.0" ShapeID="_x0000_i1025" DrawAspect="Content" ObjectID="_1477505288" r:id="rId11"/>
        </w:object>
      </w:r>
    </w:p>
    <w:p w14:paraId="45DAFFA9" w14:textId="1FF1AA02" w:rsidR="004539B9" w:rsidRPr="00CB1DC1" w:rsidRDefault="00D4517B" w:rsidP="00CB1DC1">
      <w:pPr>
        <w:pStyle w:val="McGillFigureCaption"/>
        <w:jc w:val="center"/>
        <w:rPr>
          <w:rFonts w:cs="Arial Unicode MS"/>
          <w:b/>
        </w:rPr>
      </w:pPr>
      <w:bookmarkStart w:id="15" w:name="_Toc403762166"/>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AB5BEE">
        <w:rPr>
          <w:rStyle w:val="McGillBoldMcGillSVisualEmphasis"/>
          <w:rFonts w:cs="Arial Unicode MS"/>
          <w:noProof/>
        </w:rPr>
        <w:t>2</w:t>
      </w:r>
      <w:r w:rsidRPr="00C0292D">
        <w:rPr>
          <w:rStyle w:val="McGillBoldMcGillSVisualEmphasis"/>
          <w:rFonts w:cs="Arial Unicode MS"/>
        </w:rPr>
        <w:fldChar w:fldCharType="end"/>
      </w:r>
      <w:r w:rsidRPr="00C0292D">
        <w:rPr>
          <w:rStyle w:val="McGillBoldMcGillSVisualEmphasis"/>
          <w:rFonts w:cs="Arial Unicode MS"/>
        </w:rPr>
        <w:t xml:space="preserve">: </w:t>
      </w:r>
      <w:r w:rsidR="009262E1" w:rsidRPr="00C0292D">
        <w:rPr>
          <w:rStyle w:val="McGillBoldMcGillSVisualEmphasis"/>
          <w:rFonts w:cs="Arial Unicode MS"/>
        </w:rPr>
        <w:t>Challenger</w:t>
      </w:r>
      <w:r w:rsidR="00BB1869" w:rsidRPr="00C0292D">
        <w:rPr>
          <w:rStyle w:val="McGillBoldMcGillSVisualEmphasis"/>
          <w:rFonts w:cs="Arial Unicode MS"/>
        </w:rPr>
        <w:t>’s proposed</w:t>
      </w:r>
      <w:r w:rsidR="009262E1" w:rsidRPr="00C0292D">
        <w:rPr>
          <w:rStyle w:val="McGillBoldMcGillSVisualEmphasis"/>
          <w:rFonts w:cs="Arial Unicode MS"/>
        </w:rPr>
        <w:t xml:space="preserve"> pathway</w:t>
      </w:r>
      <w:r w:rsidR="00BB1869" w:rsidRPr="00C0292D">
        <w:rPr>
          <w:rStyle w:val="McGillBoldMcGillSVisualEmphasis"/>
          <w:rFonts w:cs="Arial Unicode MS"/>
        </w:rPr>
        <w:t xml:space="preserve"> of arsenic metabolism</w:t>
      </w:r>
      <w:bookmarkEnd w:id="15"/>
    </w:p>
    <w:p w14:paraId="7D8EBD6C" w14:textId="1CD91C83" w:rsidR="00494AC2" w:rsidRPr="00C0292D" w:rsidRDefault="004539B9" w:rsidP="00C0292D">
      <w:pPr>
        <w:pStyle w:val="McGillBodyText"/>
        <w:ind w:firstLine="720"/>
        <w:jc w:val="both"/>
        <w:rPr>
          <w:rFonts w:cs="Arial Unicode MS"/>
        </w:rPr>
      </w:pPr>
      <w:r w:rsidRPr="00C0292D">
        <w:rPr>
          <w:rFonts w:cs="Arial Unicode MS"/>
        </w:rPr>
        <w:t xml:space="preserve">Challenger proposed that arsenic is absorbed as As (V), and is reduced to inorganic As (III) by </w:t>
      </w:r>
      <w:r w:rsidR="000B1273" w:rsidRPr="00C0292D">
        <w:rPr>
          <w:rFonts w:cs="Arial Unicode MS"/>
        </w:rPr>
        <w:t>g</w:t>
      </w:r>
      <w:r w:rsidR="003A3F55" w:rsidRPr="00C0292D">
        <w:rPr>
          <w:rFonts w:cs="Arial Unicode MS"/>
        </w:rPr>
        <w:t>lutathione (</w:t>
      </w:r>
      <w:r w:rsidRPr="00C0292D">
        <w:rPr>
          <w:rFonts w:cs="Arial Unicode MS"/>
        </w:rPr>
        <w:t>GSH</w:t>
      </w:r>
      <w:r w:rsidR="003A3F55" w:rsidRPr="00C0292D">
        <w:rPr>
          <w:rFonts w:cs="Arial Unicode MS"/>
        </w:rPr>
        <w:t>)</w:t>
      </w:r>
      <w:r w:rsidRPr="00C0292D">
        <w:rPr>
          <w:rFonts w:cs="Arial Unicode MS"/>
        </w:rPr>
        <w:t xml:space="preserve">. The arsenite is then methylated and </w:t>
      </w:r>
      <w:r w:rsidRPr="00C0292D">
        <w:rPr>
          <w:rFonts w:cs="Arial Unicode MS"/>
        </w:rPr>
        <w:lastRenderedPageBreak/>
        <w:t>oxidised by As-methylt</w:t>
      </w:r>
      <w:r w:rsidR="00233370" w:rsidRPr="00C0292D">
        <w:rPr>
          <w:rFonts w:cs="Arial Unicode MS"/>
        </w:rPr>
        <w:t>ransferase into mono-methylarsinic</w:t>
      </w:r>
      <w:r w:rsidRPr="00C0292D">
        <w:rPr>
          <w:rFonts w:cs="Arial Unicode MS"/>
        </w:rPr>
        <w:t xml:space="preserve"> acid (V). This is followed by a subsequent reduction to monom</w:t>
      </w:r>
      <w:r w:rsidR="000D30B9" w:rsidRPr="00C0292D">
        <w:rPr>
          <w:rFonts w:cs="Arial Unicode MS"/>
        </w:rPr>
        <w:t>ethylarsenious acid</w:t>
      </w:r>
      <w:r w:rsidR="00C564DB" w:rsidRPr="00C0292D">
        <w:rPr>
          <w:rFonts w:cs="Arial Unicode MS"/>
        </w:rPr>
        <w:t xml:space="preserve"> by GSH</w:t>
      </w:r>
      <w:r w:rsidR="000D30B9" w:rsidRPr="00C0292D">
        <w:rPr>
          <w:rFonts w:cs="Arial Unicode MS"/>
        </w:rPr>
        <w:t>. A second methylation then proceeds with the formation of dimethylarsenic acid. Fina</w:t>
      </w:r>
      <w:r w:rsidR="00B219E3" w:rsidRPr="00C0292D">
        <w:rPr>
          <w:rFonts w:cs="Arial Unicode MS"/>
        </w:rPr>
        <w:t xml:space="preserve">lly the dimethyl arsenious acid. Both methylated and non-methylated species are arsenite are </w:t>
      </w:r>
      <w:r w:rsidR="006F5244" w:rsidRPr="00C0292D">
        <w:rPr>
          <w:rFonts w:cs="Arial Unicode MS"/>
        </w:rPr>
        <w:t>capable</w:t>
      </w:r>
      <w:r w:rsidR="00B219E3" w:rsidRPr="00C0292D">
        <w:rPr>
          <w:rFonts w:cs="Arial Unicode MS"/>
        </w:rPr>
        <w:t xml:space="preserve"> of being removed from the body via the liver into urine. </w:t>
      </w:r>
      <w:r w:rsidR="00494AC2" w:rsidRPr="00C0292D">
        <w:rPr>
          <w:rFonts w:cs="Arial Unicode MS"/>
        </w:rPr>
        <w:t>Recent developments</w:t>
      </w:r>
      <w:hyperlink w:anchor="_ENREF_1_10" w:tooltip="Thomas, 2007 #8" w:history="1">
        <w:r w:rsidR="00C41A0D" w:rsidRPr="00C0292D">
          <w:rPr>
            <w:rFonts w:cs="Arial Unicode MS"/>
          </w:rPr>
          <w:fldChar w:fldCharType="begin"/>
        </w:r>
        <w:r w:rsidR="00C41A0D">
          <w:rPr>
            <w:rFonts w:cs="Arial Unicode MS"/>
          </w:rPr>
          <w:instrText xml:space="preserve"> ADDIN EN.CITE &lt;EndNote&gt;&lt;Cite&gt;&lt;Author&gt;Thomas&lt;/Author&gt;&lt;Year&gt;2007&lt;/Year&gt;&lt;RecNum&gt;8&lt;/RecNum&gt;&lt;DisplayText&gt;&lt;style face="superscript"&gt;10&lt;/style&gt;&lt;/DisplayText&gt;&lt;record&gt;&lt;rec-number&gt;8&lt;/rec-number&gt;&lt;foreign-keys&gt;&lt;key app="EN" db-id="925ewvdr4stppxextfzpv0x4edx2rrttpr5r" timestamp="1355263790"&gt;8&lt;/key&gt;&lt;/foreign-keys&gt;&lt;ref-type name="Journal Article"&gt;17&lt;/ref-type&gt;&lt;contributors&gt;&lt;authors&gt;&lt;author&gt;Thomas, David J&lt;/author&gt;&lt;author&gt;Li, Jiaxin&lt;/author&gt;&lt;author&gt;Waters, Stephen B&lt;/author&gt;&lt;author&gt;Xing, Weibing&lt;/author&gt;&lt;author&gt;Adair, Blakely M&lt;/author&gt;&lt;author&gt;Drobna, Zuzana&lt;/author&gt;&lt;author&gt;Devesa, Vicenta&lt;/author&gt;&lt;author&gt;Styblo, Miroslav&lt;/author&gt;&lt;/authors&gt;&lt;/contributors&gt;&lt;titles&gt;&lt;title&gt;Arsenic (+3 oxidation state) methyltransferase and the methylation of arsenicals.&lt;/title&gt;&lt;secondary-title&gt;Experimental biology and medicine (Maywood, N.J.)&lt;/secondary-title&gt;&lt;/titles&gt;&lt;pages&gt;3-13&lt;/pages&gt;&lt;volume&gt;232&lt;/volume&gt;&lt;keywords&gt;&lt;keyword&gt;Amino Acid Sequence&lt;/keyword&gt;&lt;keyword&gt;Animals&lt;/keyword&gt;&lt;keyword&gt;Arsenicals&lt;/keyword&gt;&lt;keyword&gt;Arsenicals: metabolism&lt;/keyword&gt;&lt;keyword&gt;Glutathione&lt;/keyword&gt;&lt;keyword&gt;Glutathione: metabolism&lt;/keyword&gt;&lt;keyword&gt;Humans&lt;/keyword&gt;&lt;keyword&gt;Methylation&lt;/keyword&gt;&lt;keyword&gt;Methyltransferases&lt;/keyword&gt;&lt;keyword&gt;Methyltransferases: chemistry&lt;/keyword&gt;&lt;keyword&gt;Methyltransferases: genetics&lt;/keyword&gt;&lt;keyword&gt;Methyltransferases: metabolism&lt;/keyword&gt;&lt;keyword&gt;Molecular Sequence Data&lt;/keyword&gt;&lt;keyword&gt;Oxidation-Reduction&lt;/keyword&gt;&lt;/keywords&gt;&lt;dates&gt;&lt;year&gt;2007&lt;/year&gt;&lt;/dates&gt;&lt;accession-num&gt;17202581&lt;/accession-num&gt;&lt;urls&gt;&lt;/urls&gt;&lt;electronic-resource-num&gt;10.1258/ebm.2009.009e01&lt;/electronic-resource-num&gt;&lt;/record&gt;&lt;/Cite&gt;&lt;/EndNote&gt;</w:instrText>
        </w:r>
        <w:r w:rsidR="00C41A0D" w:rsidRPr="00C0292D">
          <w:rPr>
            <w:rFonts w:cs="Arial Unicode MS"/>
          </w:rPr>
          <w:fldChar w:fldCharType="separate"/>
        </w:r>
        <w:r w:rsidR="00C41A0D" w:rsidRPr="00B170CA">
          <w:rPr>
            <w:rFonts w:cs="Arial Unicode MS"/>
            <w:noProof/>
            <w:vertAlign w:val="superscript"/>
          </w:rPr>
          <w:t>10</w:t>
        </w:r>
        <w:r w:rsidR="00C41A0D" w:rsidRPr="00C0292D">
          <w:rPr>
            <w:rFonts w:cs="Arial Unicode MS"/>
          </w:rPr>
          <w:fldChar w:fldCharType="end"/>
        </w:r>
      </w:hyperlink>
      <w:r w:rsidR="00494AC2" w:rsidRPr="00C0292D">
        <w:rPr>
          <w:rFonts w:cs="Arial Unicode MS"/>
        </w:rPr>
        <w:t xml:space="preserve"> in the metabolism of arsenic has shown there are additional processes that allows arsenic to</w:t>
      </w:r>
      <w:r w:rsidR="00B219E3" w:rsidRPr="00C0292D">
        <w:rPr>
          <w:rFonts w:cs="Arial Unicode MS"/>
        </w:rPr>
        <w:t xml:space="preserve"> exchange between various states such as thiodimethylarsenopropanoic acid and thiodimethylarsenobutanic acid</w:t>
      </w:r>
      <w:hyperlink w:anchor="_ENREF_1_11" w:tooltip="Schmeisser, 2006 #310" w:history="1">
        <w:r w:rsidR="00C41A0D">
          <w:rPr>
            <w:rFonts w:cs="Arial Unicode MS"/>
          </w:rPr>
          <w:fldChar w:fldCharType="begin"/>
        </w:r>
        <w:r w:rsidR="00C41A0D">
          <w:rPr>
            <w:rFonts w:cs="Arial Unicode MS"/>
          </w:rPr>
          <w:instrText xml:space="preserve"> ADDIN EN.CITE &lt;EndNote&gt;&lt;Cite&gt;&lt;Author&gt;Schmeisser&lt;/Author&gt;&lt;Year&gt;2006&lt;/Year&gt;&lt;RecNum&gt;310&lt;/RecNum&gt;&lt;DisplayText&gt;&lt;style face="superscript"&gt;11&lt;/style&gt;&lt;/DisplayText&gt;&lt;record&gt;&lt;rec-number&gt;310&lt;/rec-number&gt;&lt;foreign-keys&gt;&lt;key app="EN" db-id="925ewvdr4stppxextfzpv0x4edx2rrttpr5r" timestamp="1376419807"&gt;310&lt;/key&gt;&lt;/foreign-keys&gt;&lt;ref-type name="Journal Article"&gt;17&lt;/ref-type&gt;&lt;contributors&gt;&lt;authors&gt;&lt;author&gt;Schmeisser, Ernst&lt;/author&gt;&lt;author&gt;Rumpler, Alice&lt;/author&gt;&lt;author&gt;Kollroser, Manfred&lt;/author&gt;&lt;author&gt;Rechberger, Gerald&lt;/author&gt;&lt;author&gt;Goessler, Walter&lt;/author&gt;&lt;author&gt;Francesconi, Kevin A.&lt;/author&gt;&lt;/authors&gt;&lt;/contributors&gt;&lt;titles&gt;&lt;title&gt;Arsenic Fatty Acids Are Human Urinary Metabolites of Arsenolipids Present in Cod Liver&lt;/title&gt;&lt;secondary-title&gt;Angewandte Chemie International Edition&lt;/secondary-title&gt;&lt;/titles&gt;&lt;periodical&gt;&lt;full-title&gt;Angewandte Chemie International Edition&lt;/full-title&gt;&lt;abbr-1&gt;Angew. Chem. Int. Ed.&lt;/abbr-1&gt;&lt;abbr-2&gt;Angew Chem Int Ed&lt;/abbr-2&gt;&lt;/periodical&gt;&lt;pages&gt;150-154&lt;/pages&gt;&lt;volume&gt;45&lt;/volume&gt;&lt;number&gt;1&lt;/number&gt;&lt;keywords&gt;&lt;keyword&gt;arsenic&lt;/keyword&gt;&lt;keyword&gt;arsenolipids&lt;/keyword&gt;&lt;keyword&gt;fatty acids&lt;/keyword&gt;&lt;keyword&gt;mass spectrometry&lt;/keyword&gt;&lt;keyword&gt;thio-arsenicals&lt;/keyword&gt;&lt;/keywords&gt;&lt;dates&gt;&lt;year&gt;2006&lt;/year&gt;&lt;/dates&gt;&lt;publisher&gt;WILEY-VCH Verlag&lt;/publisher&gt;&lt;isbn&gt;1521-3773&lt;/isbn&gt;&lt;urls&gt;&lt;related-urls&gt;&lt;url&gt;http://dx.doi.org/10.1002/anie.200502706&lt;/url&gt;&lt;/related-urls&gt;&lt;/urls&gt;&lt;electronic-resource-num&gt;10.1002/anie.200502706&lt;/electronic-resource-num&gt;&lt;/record&gt;&lt;/Cite&gt;&lt;/EndNote&gt;</w:instrText>
        </w:r>
        <w:r w:rsidR="00C41A0D">
          <w:rPr>
            <w:rFonts w:cs="Arial Unicode MS"/>
          </w:rPr>
          <w:fldChar w:fldCharType="separate"/>
        </w:r>
        <w:r w:rsidR="00C41A0D" w:rsidRPr="00B170CA">
          <w:rPr>
            <w:rFonts w:cs="Arial Unicode MS"/>
            <w:noProof/>
            <w:vertAlign w:val="superscript"/>
          </w:rPr>
          <w:t>11</w:t>
        </w:r>
        <w:r w:rsidR="00C41A0D">
          <w:rPr>
            <w:rFonts w:cs="Arial Unicode MS"/>
          </w:rPr>
          <w:fldChar w:fldCharType="end"/>
        </w:r>
      </w:hyperlink>
      <w:r w:rsidR="00B219E3" w:rsidRPr="00C0292D">
        <w:rPr>
          <w:rFonts w:cs="Arial Unicode MS"/>
        </w:rPr>
        <w:t xml:space="preserve">. </w:t>
      </w:r>
      <w:r w:rsidR="00F72662" w:rsidRPr="00C0292D">
        <w:rPr>
          <w:rFonts w:cs="Arial Unicode MS"/>
        </w:rPr>
        <w:t>There have be additional revisions to the pathway proposed by Naranmandura and Hayakawa</w:t>
      </w:r>
      <w:hyperlink w:anchor="_ENREF_1_12" w:tooltip="Rehman, 2012 #175" w:history="1">
        <w:r w:rsidR="00C41A0D" w:rsidRPr="00C0292D">
          <w:rPr>
            <w:rFonts w:cs="Arial Unicode MS"/>
          </w:rPr>
          <w:fldChar w:fldCharType="begin"/>
        </w:r>
        <w:r w:rsidR="00C41A0D">
          <w:rPr>
            <w:rFonts w:cs="Arial Unicode MS"/>
          </w:rPr>
          <w:instrText xml:space="preserve"> ADDIN EN.CITE &lt;EndNote&gt;&lt;Cite&gt;&lt;Author&gt;Rehman&lt;/Author&gt;&lt;Year&gt;2012&lt;/Year&gt;&lt;RecNum&gt;175&lt;/RecNum&gt;&lt;DisplayText&gt;&lt;style face="superscript"&gt;12&lt;/style&gt;&lt;/DisplayText&gt;&lt;record&gt;&lt;rec-number&gt;175&lt;/rec-number&gt;&lt;foreign-keys&gt;&lt;key app="EN" db-id="925ewvdr4stppxextfzpv0x4edx2rrttpr5r" timestamp="1358878347"&gt;175&lt;/key&gt;&lt;/foreign-keys&gt;&lt;ref-type name="Journal Article"&gt;17&lt;/ref-type&gt;&lt;contributors&gt;&lt;authors&gt;&lt;author&gt;Rehman, Kanwal&lt;/author&gt;&lt;author&gt;Naranmandura, Hua&lt;/author&gt;&lt;/authors&gt;&lt;/contributors&gt;&lt;titles&gt;&lt;title&gt;Arsenic metabolism and thioarsenicals&lt;/title&gt;&lt;secondary-title&gt;Metallomics : integrated biometal science&lt;/secondary-title&gt;&lt;/titles&gt;&lt;pages&gt;881-92&lt;/pages&gt;&lt;volume&gt;4&lt;/volume&gt;&lt;number&gt;9&lt;/number&gt;&lt;dates&gt;&lt;year&gt;2012&lt;/year&gt;&lt;/dates&gt;&lt;urls&gt;&lt;related-urls&gt;&lt;url&gt;http://www.ncbi.nlm.nih.gov/pubmed/22358131&lt;/url&gt;&lt;/related-urls&gt;&lt;pdf-urls&gt;&lt;url&gt;file:///C:/Users/wei/Documents/Mendeley Desktop/Rehman, Naranmandura/Metallomics integrated biometal science/Rehman, Naranmandura - 2012 - Arsenic metabolism and thioarsenicals.pdf&lt;/url&gt;&lt;/pdf-urls&gt;&lt;/urls&gt;&lt;electronic-resource-num&gt;10.1039/c2mt00181k&lt;/electronic-resource-num&gt;&lt;/record&gt;&lt;/Cite&gt;&lt;/EndNote&gt;</w:instrText>
        </w:r>
        <w:r w:rsidR="00C41A0D" w:rsidRPr="00C0292D">
          <w:rPr>
            <w:rFonts w:cs="Arial Unicode MS"/>
          </w:rPr>
          <w:fldChar w:fldCharType="separate"/>
        </w:r>
        <w:r w:rsidR="00C41A0D" w:rsidRPr="00B170CA">
          <w:rPr>
            <w:rFonts w:cs="Arial Unicode MS"/>
            <w:noProof/>
            <w:vertAlign w:val="superscript"/>
          </w:rPr>
          <w:t>12</w:t>
        </w:r>
        <w:r w:rsidR="00C41A0D" w:rsidRPr="00C0292D">
          <w:rPr>
            <w:rFonts w:cs="Arial Unicode MS"/>
          </w:rPr>
          <w:fldChar w:fldCharType="end"/>
        </w:r>
      </w:hyperlink>
      <w:r w:rsidR="00F72662" w:rsidRPr="00C0292D">
        <w:rPr>
          <w:rFonts w:cs="Arial Unicode MS"/>
        </w:rPr>
        <w:t>.</w:t>
      </w:r>
    </w:p>
    <w:p w14:paraId="446C8580" w14:textId="302AFAB3" w:rsidR="00BC5AAF" w:rsidRPr="00C0292D" w:rsidRDefault="004B6CF0" w:rsidP="002F7318">
      <w:pPr>
        <w:pStyle w:val="McGillBodyText"/>
        <w:ind w:firstLine="720"/>
        <w:jc w:val="both"/>
        <w:rPr>
          <w:rFonts w:cs="Arial Unicode MS"/>
        </w:rPr>
      </w:pPr>
      <w:r>
        <w:rPr>
          <w:rFonts w:cs="Arial Unicode MS"/>
        </w:rPr>
        <w:t xml:space="preserve">The exact reason for the why the </w:t>
      </w:r>
      <w:r w:rsidR="00E567ED">
        <w:rPr>
          <w:rFonts w:cs="Arial Unicode MS"/>
        </w:rPr>
        <w:t>body chooses to methylate arsenic in the body is currently not well understood.</w:t>
      </w:r>
      <w:r>
        <w:rPr>
          <w:rFonts w:cs="Arial Unicode MS"/>
        </w:rPr>
        <w:t xml:space="preserve"> </w:t>
      </w:r>
      <w:r w:rsidR="0030594D" w:rsidRPr="00C0292D">
        <w:rPr>
          <w:rFonts w:cs="Arial Unicode MS"/>
        </w:rPr>
        <w:t xml:space="preserve">It has been suggested that reason for the methylation is to reduce the toxicity of arsenic. However, recently </w:t>
      </w:r>
      <w:r w:rsidR="005018E9" w:rsidRPr="00C0292D">
        <w:rPr>
          <w:rFonts w:cs="Arial Unicode MS"/>
        </w:rPr>
        <w:t>this has be disputed as methylated forms of arsenic are shown to be just as toxic as its inorganic counterparts</w:t>
      </w:r>
      <w:hyperlink w:anchor="_ENREF_1_13" w:tooltip="Petrick, 2000 #193" w:history="1">
        <w:r w:rsidR="00C41A0D" w:rsidRPr="00C0292D">
          <w:rPr>
            <w:rFonts w:cs="Arial Unicode MS"/>
          </w:rPr>
          <w:fldChar w:fldCharType="begin"/>
        </w:r>
        <w:r w:rsidR="00C41A0D">
          <w:rPr>
            <w:rFonts w:cs="Arial Unicode MS"/>
          </w:rPr>
          <w:instrText xml:space="preserve"> ADDIN EN.CITE &lt;EndNote&gt;&lt;Cite&gt;&lt;Author&gt;Petrick&lt;/Author&gt;&lt;Year&gt;2000&lt;/Year&gt;&lt;RecNum&gt;193&lt;/RecNum&gt;&lt;DisplayText&gt;&lt;style face="superscript"&gt;13&lt;/style&gt;&lt;/DisplayText&gt;&lt;record&gt;&lt;rec-number&gt;193&lt;/rec-number&gt;&lt;foreign-keys&gt;&lt;key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C41A0D" w:rsidRPr="00C0292D">
          <w:rPr>
            <w:rFonts w:cs="Arial Unicode MS"/>
          </w:rPr>
          <w:fldChar w:fldCharType="separate"/>
        </w:r>
        <w:r w:rsidR="00C41A0D" w:rsidRPr="00B170CA">
          <w:rPr>
            <w:rFonts w:cs="Arial Unicode MS"/>
            <w:noProof/>
            <w:vertAlign w:val="superscript"/>
          </w:rPr>
          <w:t>13</w:t>
        </w:r>
        <w:r w:rsidR="00C41A0D" w:rsidRPr="00C0292D">
          <w:rPr>
            <w:rFonts w:cs="Arial Unicode MS"/>
          </w:rPr>
          <w:fldChar w:fldCharType="end"/>
        </w:r>
      </w:hyperlink>
      <w:r w:rsidR="005018E9" w:rsidRPr="00C0292D">
        <w:rPr>
          <w:rFonts w:cs="Arial Unicode MS"/>
        </w:rPr>
        <w:t xml:space="preserve">. </w:t>
      </w:r>
      <w:r w:rsidR="00926005" w:rsidRPr="00C0292D">
        <w:rPr>
          <w:rFonts w:cs="Arial Unicode MS"/>
        </w:rPr>
        <w:t xml:space="preserve"> </w:t>
      </w:r>
    </w:p>
    <w:p w14:paraId="124A69C0" w14:textId="77777777" w:rsidR="009856C5" w:rsidRPr="00C0292D" w:rsidRDefault="007360D5" w:rsidP="00C0292D">
      <w:pPr>
        <w:pStyle w:val="McGillSecondLevelSubheading"/>
        <w:rPr>
          <w:rFonts w:cs="Arial Unicode MS"/>
        </w:rPr>
      </w:pPr>
      <w:bookmarkStart w:id="16" w:name="_Toc364069060"/>
      <w:bookmarkStart w:id="17" w:name="_Toc403762229"/>
      <w:r w:rsidRPr="00C0292D">
        <w:rPr>
          <w:rFonts w:cs="Arial Unicode MS"/>
        </w:rPr>
        <w:t>1.</w:t>
      </w:r>
      <w:r w:rsidR="000447F5" w:rsidRPr="00C0292D">
        <w:rPr>
          <w:rFonts w:cs="Arial Unicode MS"/>
        </w:rPr>
        <w:t>1.2</w:t>
      </w:r>
      <w:r w:rsidRPr="00C0292D">
        <w:rPr>
          <w:rFonts w:cs="Arial Unicode MS"/>
        </w:rPr>
        <w:t xml:space="preserve"> </w:t>
      </w:r>
      <w:r w:rsidR="009856C5" w:rsidRPr="00C0292D">
        <w:rPr>
          <w:rFonts w:cs="Arial Unicode MS"/>
        </w:rPr>
        <w:t>Arsenic as a poison</w:t>
      </w:r>
      <w:bookmarkEnd w:id="16"/>
      <w:bookmarkEnd w:id="17"/>
    </w:p>
    <w:p w14:paraId="4BC7B3F4" w14:textId="77777777" w:rsidR="00AF5129" w:rsidRPr="00C0292D" w:rsidRDefault="009856C5" w:rsidP="00C0292D">
      <w:pPr>
        <w:pStyle w:val="McGillBodyText"/>
        <w:jc w:val="both"/>
        <w:rPr>
          <w:rFonts w:cs="Arial Unicode MS"/>
        </w:rPr>
      </w:pPr>
      <w:r w:rsidRPr="00C0292D">
        <w:rPr>
          <w:rFonts w:cs="Arial Unicode MS"/>
        </w:rPr>
        <w:tab/>
        <w:t>Arsenic has an infamous history of being the “King of Poisons”, and in famous deaths such as Napoleon and the horse Phar Lap. The LD</w:t>
      </w:r>
      <w:r w:rsidRPr="00C0292D">
        <w:rPr>
          <w:rFonts w:cs="Arial Unicode MS"/>
          <w:vertAlign w:val="subscript"/>
        </w:rPr>
        <w:t>50</w:t>
      </w:r>
      <w:r w:rsidRPr="00C0292D">
        <w:rPr>
          <w:rFonts w:cs="Arial Unicode MS"/>
        </w:rPr>
        <w:t xml:space="preserve"> for arsenic trioxide is 35 mg per kg and a fatal dose of could be as low as 100 to 200 mg. The effects of arsenic poisoning appear from half an hour of ingestion. The immediate </w:t>
      </w:r>
      <w:r w:rsidRPr="00C0292D">
        <w:rPr>
          <w:rFonts w:cs="Arial Unicode MS"/>
        </w:rPr>
        <w:lastRenderedPageBreak/>
        <w:t>symptoms include abdominal pain, vomiting diarrhea and salvation and death. There are also long term effects to arsenic poison that include rashes in the form of “</w:t>
      </w:r>
      <w:r w:rsidRPr="00C0292D">
        <w:rPr>
          <w:rFonts w:cs="Arial Unicode MS"/>
          <w:i/>
        </w:rPr>
        <w:t>arsenicosis</w:t>
      </w:r>
      <w:r w:rsidRPr="00C0292D">
        <w:rPr>
          <w:rFonts w:cs="Arial Unicode MS"/>
        </w:rPr>
        <w:t xml:space="preserve">”, cancer and damage to the cardiovascular system. </w:t>
      </w:r>
    </w:p>
    <w:p w14:paraId="474F833D" w14:textId="77777777" w:rsidR="00FB526C" w:rsidRPr="00C0292D" w:rsidRDefault="006E3528" w:rsidP="00C0292D">
      <w:pPr>
        <w:pStyle w:val="McGillBodyText"/>
        <w:jc w:val="both"/>
        <w:rPr>
          <w:rFonts w:cs="Arial Unicode MS"/>
        </w:rPr>
      </w:pPr>
      <w:r w:rsidRPr="00C0292D">
        <w:rPr>
          <w:rFonts w:cs="Arial Unicode MS"/>
          <w:noProof/>
          <w:lang w:val="en-US" w:eastAsia="zh-CN"/>
        </w:rPr>
        <w:drawing>
          <wp:inline distT="0" distB="0" distL="0" distR="0" wp14:anchorId="40748DB1" wp14:editId="526CA235">
            <wp:extent cx="5486400" cy="5166995"/>
            <wp:effectExtent l="0" t="0" r="0" b="0"/>
            <wp:docPr id="3" name="Picture 3" descr="ARSEN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SENI-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5166995"/>
                    </a:xfrm>
                    <a:prstGeom prst="rect">
                      <a:avLst/>
                    </a:prstGeom>
                    <a:noFill/>
                    <a:ln>
                      <a:noFill/>
                    </a:ln>
                  </pic:spPr>
                </pic:pic>
              </a:graphicData>
            </a:graphic>
          </wp:inline>
        </w:drawing>
      </w:r>
    </w:p>
    <w:p w14:paraId="506A8EB4" w14:textId="367ABD26" w:rsidR="00FB526C" w:rsidRPr="00C0292D" w:rsidRDefault="00BC0002" w:rsidP="00C0292D">
      <w:pPr>
        <w:pStyle w:val="McGillFigureCaption"/>
        <w:jc w:val="center"/>
        <w:rPr>
          <w:rStyle w:val="McGillBoldMcGillSVisualEmphasis"/>
          <w:rFonts w:cs="Arial Unicode MS"/>
        </w:rPr>
      </w:pPr>
      <w:bookmarkStart w:id="18" w:name="_Toc403762167"/>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AB5BEE">
        <w:rPr>
          <w:rStyle w:val="McGillBoldMcGillSVisualEmphasis"/>
          <w:rFonts w:cs="Arial Unicode MS"/>
          <w:noProof/>
        </w:rPr>
        <w:t>3</w:t>
      </w:r>
      <w:r w:rsidRPr="00C0292D">
        <w:rPr>
          <w:rStyle w:val="McGillBoldMcGillSVisualEmphasis"/>
          <w:rFonts w:cs="Arial Unicode MS"/>
        </w:rPr>
        <w:fldChar w:fldCharType="end"/>
      </w:r>
      <w:r w:rsidRPr="00C0292D">
        <w:rPr>
          <w:rStyle w:val="McGillBoldMcGillSVisualEmphasis"/>
          <w:rFonts w:cs="Arial Unicode MS"/>
        </w:rPr>
        <w:t xml:space="preserve">: </w:t>
      </w:r>
      <w:r w:rsidR="00B60689" w:rsidRPr="00C0292D">
        <w:rPr>
          <w:rStyle w:val="McGillBoldMcGillSVisualEmphasis"/>
          <w:rFonts w:cs="Arial Unicode MS"/>
        </w:rPr>
        <w:t>Photo of arsenic induced arsenicosis, retrieved 2013</w:t>
      </w:r>
      <w:hyperlink w:anchor="_ENREF_1_14" w:tooltip=",  #304" w:history="1">
        <w:r w:rsidR="00C41A0D" w:rsidRPr="00FE6B53">
          <w:rPr>
            <w:rStyle w:val="McGillBoldMcGillSVisualEmphasis"/>
            <w:rFonts w:cs="Arial Unicode MS"/>
            <w:b w:val="0"/>
          </w:rPr>
          <w:fldChar w:fldCharType="begin"/>
        </w:r>
        <w:r w:rsidR="00C41A0D">
          <w:rPr>
            <w:rStyle w:val="McGillBoldMcGillSVisualEmphasis"/>
            <w:rFonts w:cs="Arial Unicode MS"/>
            <w:b w:val="0"/>
          </w:rPr>
          <w:instrText xml:space="preserve"> ADDIN EN.CITE &lt;EndNote&gt;&lt;Cite&gt;&lt;RecNum&gt;304&lt;/RecNum&gt;&lt;DisplayText&gt;&lt;style face="superscript"&gt;14&lt;/style&gt;&lt;/DisplayText&gt;&lt;record&gt;&lt;rec-number&gt;304&lt;/rec-number&gt;&lt;foreign-keys&gt;&lt;key app="EN" db-id="925ewvdr4stppxextfzpv0x4edx2rrttpr5r" timestamp="1376298083"&gt;304&lt;/key&gt;&lt;/foreign-keys&gt;&lt;ref-type name="Web Page"&gt;12&lt;/ref-type&gt;&lt;contributors&gt;&lt;/contributors&gt;&lt;titles&gt;&lt;title&gt;Arsenic Contamination of Groundwater in South and East Asian Countries&lt;/title&gt;&lt;/titles&gt;&lt;volume&gt;2013&lt;/volume&gt;&lt;number&gt;Jan. 2013&lt;/number&gt;&lt;dates&gt;&lt;/dates&gt;&lt;urls&gt;&lt;related-urls&gt;&lt;url&gt;http://go.worldbank.org/WVH5RSX920&lt;/url&gt;&lt;/related-urls&gt;&lt;/urls&gt;&lt;custom1&gt;2005&lt;/custom1&gt;&lt;/record&gt;&lt;/Cite&gt;&lt;/EndNote&gt;</w:instrText>
        </w:r>
        <w:r w:rsidR="00C41A0D" w:rsidRPr="00FE6B53">
          <w:rPr>
            <w:rStyle w:val="McGillBoldMcGillSVisualEmphasis"/>
            <w:rFonts w:cs="Arial Unicode MS"/>
            <w:b w:val="0"/>
          </w:rPr>
          <w:fldChar w:fldCharType="separate"/>
        </w:r>
        <w:r w:rsidR="00C41A0D" w:rsidRPr="00B170CA">
          <w:rPr>
            <w:rStyle w:val="McGillBoldMcGillSVisualEmphasis"/>
            <w:rFonts w:cs="Arial Unicode MS"/>
            <w:b w:val="0"/>
            <w:noProof/>
            <w:vertAlign w:val="superscript"/>
          </w:rPr>
          <w:t>14</w:t>
        </w:r>
        <w:bookmarkEnd w:id="18"/>
        <w:r w:rsidR="00C41A0D" w:rsidRPr="00FE6B53">
          <w:rPr>
            <w:rStyle w:val="McGillBoldMcGillSVisualEmphasis"/>
            <w:rFonts w:cs="Arial Unicode MS"/>
            <w:b w:val="0"/>
          </w:rPr>
          <w:fldChar w:fldCharType="end"/>
        </w:r>
      </w:hyperlink>
    </w:p>
    <w:p w14:paraId="22F17D8A" w14:textId="575D8D5E" w:rsidR="009856C5" w:rsidRPr="00C0292D" w:rsidRDefault="009856C5" w:rsidP="00C0292D">
      <w:pPr>
        <w:pStyle w:val="McGillBodyText"/>
        <w:ind w:firstLine="720"/>
        <w:jc w:val="both"/>
        <w:rPr>
          <w:rFonts w:cs="Arial Unicode MS"/>
        </w:rPr>
      </w:pPr>
      <w:r w:rsidRPr="00C0292D">
        <w:rPr>
          <w:rFonts w:cs="Arial Unicode MS"/>
        </w:rPr>
        <w:t xml:space="preserve">The exact mechanism of the arsenic interaction is not well established, but it is believed </w:t>
      </w:r>
      <w:r w:rsidR="006F5244" w:rsidRPr="00C0292D">
        <w:rPr>
          <w:rFonts w:cs="Arial Unicode MS"/>
        </w:rPr>
        <w:t xml:space="preserve">that </w:t>
      </w:r>
      <w:r w:rsidR="00E85146" w:rsidRPr="00C0292D">
        <w:rPr>
          <w:rFonts w:cs="Arial Unicode MS"/>
        </w:rPr>
        <w:t>different species of arsenic are responsible</w:t>
      </w:r>
      <w:r w:rsidR="006F5244" w:rsidRPr="00C0292D">
        <w:rPr>
          <w:rFonts w:cs="Arial Unicode MS"/>
        </w:rPr>
        <w:t xml:space="preserve"> for</w:t>
      </w:r>
      <w:r w:rsidR="00E85146" w:rsidRPr="00C0292D">
        <w:rPr>
          <w:rFonts w:cs="Arial Unicode MS"/>
        </w:rPr>
        <w:t xml:space="preserve"> a range of toxic responses. T</w:t>
      </w:r>
      <w:r w:rsidRPr="00C0292D">
        <w:rPr>
          <w:rFonts w:cs="Arial Unicode MS"/>
        </w:rPr>
        <w:t xml:space="preserve">he initial symptoms </w:t>
      </w:r>
      <w:r w:rsidR="00E85146" w:rsidRPr="00C0292D">
        <w:rPr>
          <w:rFonts w:cs="Arial Unicode MS"/>
        </w:rPr>
        <w:t>have been proposed to be</w:t>
      </w:r>
      <w:r w:rsidRPr="00C0292D">
        <w:rPr>
          <w:rFonts w:cs="Arial Unicode MS"/>
        </w:rPr>
        <w:t xml:space="preserve"> the result of </w:t>
      </w:r>
      <w:r w:rsidR="0079267D" w:rsidRPr="00C0292D">
        <w:rPr>
          <w:rFonts w:cs="Arial Unicode MS"/>
        </w:rPr>
        <w:t xml:space="preserve">arsenite </w:t>
      </w:r>
      <w:r w:rsidR="0079267D" w:rsidRPr="00C0292D">
        <w:rPr>
          <w:rFonts w:cs="Arial Unicode MS"/>
        </w:rPr>
        <w:lastRenderedPageBreak/>
        <w:t>(III)</w:t>
      </w:r>
      <w:r w:rsidRPr="00C0292D">
        <w:rPr>
          <w:rFonts w:cs="Arial Unicode MS"/>
        </w:rPr>
        <w:t xml:space="preserve"> binding to </w:t>
      </w:r>
      <w:r w:rsidR="00E85146" w:rsidRPr="00C0292D">
        <w:rPr>
          <w:rFonts w:cs="Arial Unicode MS"/>
        </w:rPr>
        <w:t xml:space="preserve">viscinal </w:t>
      </w:r>
      <w:r w:rsidRPr="00C0292D">
        <w:rPr>
          <w:rFonts w:cs="Arial Unicode MS"/>
        </w:rPr>
        <w:t>thiol</w:t>
      </w:r>
      <w:r w:rsidR="00E85146" w:rsidRPr="00C0292D">
        <w:rPr>
          <w:rFonts w:cs="Arial Unicode MS"/>
        </w:rPr>
        <w:t>s</w:t>
      </w:r>
      <w:r w:rsidRPr="00C0292D">
        <w:rPr>
          <w:rFonts w:cs="Arial Unicode MS"/>
        </w:rPr>
        <w:t xml:space="preserve"> </w:t>
      </w:r>
      <w:r w:rsidR="00E85146" w:rsidRPr="00C0292D">
        <w:rPr>
          <w:rFonts w:cs="Arial Unicode MS"/>
        </w:rPr>
        <w:t>of active</w:t>
      </w:r>
      <w:r w:rsidRPr="00C0292D">
        <w:rPr>
          <w:rFonts w:cs="Arial Unicode MS"/>
        </w:rPr>
        <w:t xml:space="preserve"> enzymes</w:t>
      </w:r>
      <w:r w:rsidR="000619F1" w:rsidRPr="00C0292D">
        <w:rPr>
          <w:rFonts w:cs="Arial Unicode MS"/>
        </w:rPr>
        <w:t>. The binding of arsenic may either cause conformational change in the enzyme or block active sites, hence inhibiting enzyme</w:t>
      </w:r>
      <w:r w:rsidR="00E85146" w:rsidRPr="00C0292D">
        <w:rPr>
          <w:rFonts w:cs="Arial Unicode MS"/>
        </w:rPr>
        <w:t xml:space="preserve"> activity</w:t>
      </w:r>
      <w:r w:rsidRPr="00C0292D">
        <w:rPr>
          <w:rFonts w:cs="Arial Unicode MS"/>
        </w:rPr>
        <w:t>.</w:t>
      </w:r>
      <w:r w:rsidR="000619F1" w:rsidRPr="00C0292D">
        <w:rPr>
          <w:rFonts w:cs="Arial Unicode MS"/>
        </w:rPr>
        <w:t xml:space="preserve"> </w:t>
      </w:r>
      <w:r w:rsidRPr="00C0292D">
        <w:rPr>
          <w:rFonts w:cs="Arial Unicode MS"/>
        </w:rPr>
        <w:t xml:space="preserve"> Although </w:t>
      </w:r>
      <w:r w:rsidR="0021009A">
        <w:rPr>
          <w:rFonts w:cs="Arial Unicode MS"/>
        </w:rPr>
        <w:t xml:space="preserve">it </w:t>
      </w:r>
      <w:r w:rsidR="00E507BE" w:rsidRPr="00C0292D">
        <w:rPr>
          <w:rFonts w:cs="Arial Unicode MS"/>
        </w:rPr>
        <w:t>has been widely regarded as the mechanism of action</w:t>
      </w:r>
      <w:r w:rsidRPr="00C0292D">
        <w:rPr>
          <w:rFonts w:cs="Arial Unicode MS"/>
        </w:rPr>
        <w:t>, there has been little direct evidence to substantiate this</w:t>
      </w:r>
      <w:hyperlink w:anchor="_ENREF_1_15" w:tooltip="Spuches, 2005 #26" w:history="1">
        <w:r w:rsidR="00C41A0D"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C41A0D">
          <w:rPr>
            <w:rFonts w:cs="Arial Unicode MS"/>
          </w:rPr>
          <w:instrText xml:space="preserve"> ADDIN EN.CITE </w:instrText>
        </w:r>
        <w:r w:rsidR="00C41A0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C41A0D">
          <w:rPr>
            <w:rFonts w:cs="Arial Unicode MS"/>
          </w:rPr>
          <w:instrText xml:space="preserve"> ADDIN EN.CITE.DATA </w:instrText>
        </w:r>
        <w:r w:rsidR="00C41A0D">
          <w:rPr>
            <w:rFonts w:cs="Arial Unicode MS"/>
          </w:rPr>
        </w:r>
        <w:r w:rsidR="00C41A0D">
          <w:rPr>
            <w:rFonts w:cs="Arial Unicode MS"/>
          </w:rPr>
          <w:fldChar w:fldCharType="end"/>
        </w:r>
        <w:r w:rsidR="00C41A0D" w:rsidRPr="00C0292D">
          <w:rPr>
            <w:rFonts w:cs="Arial Unicode MS"/>
          </w:rPr>
          <w:fldChar w:fldCharType="separate"/>
        </w:r>
        <w:r w:rsidR="00C41A0D" w:rsidRPr="00B170CA">
          <w:rPr>
            <w:rFonts w:cs="Arial Unicode MS"/>
            <w:noProof/>
            <w:vertAlign w:val="superscript"/>
          </w:rPr>
          <w:t>15</w:t>
        </w:r>
        <w:r w:rsidR="00C41A0D" w:rsidRPr="00C0292D">
          <w:rPr>
            <w:rFonts w:cs="Arial Unicode MS"/>
          </w:rPr>
          <w:fldChar w:fldCharType="end"/>
        </w:r>
      </w:hyperlink>
      <w:r w:rsidR="00B13F77" w:rsidRPr="00C0292D">
        <w:rPr>
          <w:rFonts w:cs="Arial Unicode MS"/>
        </w:rPr>
        <w:t xml:space="preserve">. </w:t>
      </w:r>
      <w:r w:rsidR="00C527BE" w:rsidRPr="00C0292D">
        <w:rPr>
          <w:rFonts w:cs="Arial Unicode MS"/>
        </w:rPr>
        <w:t>A</w:t>
      </w:r>
      <w:r w:rsidR="00D31114" w:rsidRPr="00C0292D">
        <w:rPr>
          <w:rFonts w:cs="Arial Unicode MS"/>
        </w:rPr>
        <w:t>rsenate (V)</w:t>
      </w:r>
      <w:r w:rsidR="00C527BE" w:rsidRPr="00C0292D">
        <w:rPr>
          <w:rFonts w:cs="Arial Unicode MS"/>
        </w:rPr>
        <w:t xml:space="preserve"> have been proposed be toxic in another manner, they are transported into cells via phosphate </w:t>
      </w:r>
      <w:r w:rsidR="0021009A">
        <w:rPr>
          <w:rFonts w:cs="Arial Unicode MS"/>
        </w:rPr>
        <w:t xml:space="preserve">transport pathways. They then mimic phosphates </w:t>
      </w:r>
      <w:r w:rsidR="00C527BE" w:rsidRPr="00C0292D">
        <w:rPr>
          <w:rFonts w:cs="Arial Unicode MS"/>
        </w:rPr>
        <w:t xml:space="preserve">and </w:t>
      </w:r>
      <w:r w:rsidR="0021009A">
        <w:rPr>
          <w:rFonts w:cs="Arial Unicode MS"/>
        </w:rPr>
        <w:t>is subsequently</w:t>
      </w:r>
      <w:r w:rsidR="00C527BE" w:rsidRPr="00C0292D">
        <w:rPr>
          <w:rFonts w:cs="Arial Unicode MS"/>
        </w:rPr>
        <w:t xml:space="preserve"> included</w:t>
      </w:r>
      <w:r w:rsidRPr="00C0292D">
        <w:rPr>
          <w:rFonts w:cs="Arial Unicode MS"/>
        </w:rPr>
        <w:t xml:space="preserve"> into ATP and DNA</w:t>
      </w:r>
      <w:hyperlink w:anchor="_ENREF_1_8" w:tooltip="Cullen, 2008 #75" w:history="1">
        <w:r w:rsidR="00C41A0D" w:rsidRPr="00C0292D">
          <w:rPr>
            <w:rFonts w:cs="Arial Unicode MS"/>
          </w:rPr>
          <w:fldChar w:fldCharType="begin"/>
        </w:r>
        <w:r w:rsidR="00C41A0D">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C41A0D" w:rsidRPr="00C0292D">
          <w:rPr>
            <w:rFonts w:cs="Arial Unicode MS"/>
          </w:rPr>
          <w:fldChar w:fldCharType="separate"/>
        </w:r>
        <w:r w:rsidR="00C41A0D" w:rsidRPr="00B170CA">
          <w:rPr>
            <w:rFonts w:cs="Arial Unicode MS"/>
            <w:noProof/>
            <w:vertAlign w:val="superscript"/>
          </w:rPr>
          <w:t>8</w:t>
        </w:r>
        <w:r w:rsidR="00C41A0D" w:rsidRPr="00C0292D">
          <w:rPr>
            <w:rFonts w:cs="Arial Unicode MS"/>
          </w:rPr>
          <w:fldChar w:fldCharType="end"/>
        </w:r>
      </w:hyperlink>
      <w:r w:rsidRPr="00C0292D">
        <w:rPr>
          <w:rFonts w:cs="Arial Unicode MS"/>
        </w:rPr>
        <w:t xml:space="preserve">.  </w:t>
      </w:r>
      <w:r w:rsidR="003719EC" w:rsidRPr="00C0292D">
        <w:rPr>
          <w:rFonts w:cs="Arial Unicode MS"/>
        </w:rPr>
        <w:t xml:space="preserve">As arsenic can do additional chemistry, this may cause mutations in the cell or cellular damage. </w:t>
      </w:r>
    </w:p>
    <w:p w14:paraId="2569CB0F" w14:textId="77777777" w:rsidR="00DB4596" w:rsidRPr="00C0292D" w:rsidRDefault="00DB4596" w:rsidP="00C0292D">
      <w:pPr>
        <w:pStyle w:val="McGillBodyText"/>
        <w:ind w:firstLine="720"/>
        <w:jc w:val="both"/>
        <w:rPr>
          <w:rFonts w:cs="Arial Unicode MS"/>
        </w:rPr>
      </w:pPr>
      <w:r w:rsidRPr="00C0292D">
        <w:rPr>
          <w:rFonts w:cs="Arial Unicode MS"/>
        </w:rPr>
        <w:t>Arsenic</w:t>
      </w:r>
      <w:r w:rsidR="00D77D8E" w:rsidRPr="00C0292D">
        <w:rPr>
          <w:rFonts w:cs="Arial Unicode MS"/>
        </w:rPr>
        <w:t>’s</w:t>
      </w:r>
      <w:r w:rsidRPr="00C0292D">
        <w:rPr>
          <w:rFonts w:cs="Arial Unicode MS"/>
        </w:rPr>
        <w:t xml:space="preserve"> poison</w:t>
      </w:r>
      <w:r w:rsidR="00D77D8E" w:rsidRPr="00C0292D">
        <w:rPr>
          <w:rFonts w:cs="Arial Unicode MS"/>
        </w:rPr>
        <w:t>ous attributes is a large issue</w:t>
      </w:r>
      <w:r w:rsidRPr="00C0292D">
        <w:rPr>
          <w:rFonts w:cs="Arial Unicode MS"/>
        </w:rPr>
        <w:t xml:space="preserve"> today as arsenic is found in ground water.</w:t>
      </w:r>
      <w:r w:rsidR="005516E4" w:rsidRPr="00C0292D">
        <w:rPr>
          <w:rFonts w:cs="Arial Unicode MS"/>
        </w:rPr>
        <w:t xml:space="preserve"> This is a result of the leeching of arsenic from the soil into ground water.</w:t>
      </w:r>
      <w:r w:rsidRPr="00C0292D">
        <w:rPr>
          <w:rFonts w:cs="Arial Unicode MS"/>
        </w:rPr>
        <w:t xml:space="preserve"> This </w:t>
      </w:r>
      <w:r w:rsidR="006F5244" w:rsidRPr="00C0292D">
        <w:rPr>
          <w:rFonts w:cs="Arial Unicode MS"/>
        </w:rPr>
        <w:t>is</w:t>
      </w:r>
      <w:r w:rsidRPr="00C0292D">
        <w:rPr>
          <w:rFonts w:cs="Arial Unicode MS"/>
        </w:rPr>
        <w:t xml:space="preserve"> a major prob</w:t>
      </w:r>
      <w:r w:rsidR="0021009A">
        <w:rPr>
          <w:rFonts w:cs="Arial Unicode MS"/>
        </w:rPr>
        <w:t xml:space="preserve">lem </w:t>
      </w:r>
      <w:r w:rsidR="006F5244" w:rsidRPr="00C0292D">
        <w:rPr>
          <w:rFonts w:cs="Arial Unicode MS"/>
        </w:rPr>
        <w:t>in many</w:t>
      </w:r>
      <w:r w:rsidR="00655E96" w:rsidRPr="00C0292D">
        <w:rPr>
          <w:rFonts w:cs="Arial Unicode MS"/>
        </w:rPr>
        <w:t xml:space="preserve"> countries</w:t>
      </w:r>
      <w:r w:rsidR="006F5244" w:rsidRPr="00C0292D">
        <w:rPr>
          <w:rFonts w:cs="Arial Unicode MS"/>
        </w:rPr>
        <w:t>, but most particularly in developing economies</w:t>
      </w:r>
      <w:r w:rsidR="005516E4" w:rsidRPr="00C0292D">
        <w:rPr>
          <w:rFonts w:cs="Arial Unicode MS"/>
        </w:rPr>
        <w:t xml:space="preserve"> where </w:t>
      </w:r>
      <w:r w:rsidR="006F5244" w:rsidRPr="00C0292D">
        <w:rPr>
          <w:rFonts w:cs="Arial Unicode MS"/>
        </w:rPr>
        <w:t xml:space="preserve">there is little recourse but to these </w:t>
      </w:r>
      <w:r w:rsidR="005516E4" w:rsidRPr="00C0292D">
        <w:rPr>
          <w:rFonts w:cs="Arial Unicode MS"/>
        </w:rPr>
        <w:t xml:space="preserve">wells </w:t>
      </w:r>
      <w:r w:rsidR="006F5244" w:rsidRPr="00C0292D">
        <w:rPr>
          <w:rFonts w:cs="Arial Unicode MS"/>
        </w:rPr>
        <w:t>which</w:t>
      </w:r>
      <w:r w:rsidR="005516E4" w:rsidRPr="00C0292D">
        <w:rPr>
          <w:rFonts w:cs="Arial Unicode MS"/>
        </w:rPr>
        <w:t xml:space="preserve"> bring</w:t>
      </w:r>
      <w:r w:rsidR="006F5244" w:rsidRPr="00C0292D">
        <w:rPr>
          <w:rFonts w:cs="Arial Unicode MS"/>
        </w:rPr>
        <w:t>s</w:t>
      </w:r>
      <w:r w:rsidR="005516E4" w:rsidRPr="00C0292D">
        <w:rPr>
          <w:rFonts w:cs="Arial Unicode MS"/>
        </w:rPr>
        <w:t xml:space="preserve"> this toxic ground water up and cause</w:t>
      </w:r>
      <w:r w:rsidR="006F5244" w:rsidRPr="00C0292D">
        <w:rPr>
          <w:rFonts w:cs="Arial Unicode MS"/>
        </w:rPr>
        <w:t>s health</w:t>
      </w:r>
      <w:r w:rsidR="005516E4" w:rsidRPr="00C0292D">
        <w:rPr>
          <w:rFonts w:cs="Arial Unicode MS"/>
        </w:rPr>
        <w:t xml:space="preserve"> p</w:t>
      </w:r>
      <w:r w:rsidR="006F5244" w:rsidRPr="00C0292D">
        <w:rPr>
          <w:rFonts w:cs="Arial Unicode MS"/>
        </w:rPr>
        <w:t>roblems in the local population</w:t>
      </w:r>
      <w:r w:rsidR="005516E4" w:rsidRPr="00C0292D">
        <w:rPr>
          <w:rFonts w:cs="Arial Unicode MS"/>
        </w:rPr>
        <w:t xml:space="preserve">. </w:t>
      </w:r>
    </w:p>
    <w:p w14:paraId="669FD391" w14:textId="77777777" w:rsidR="007360D5" w:rsidRPr="00C0292D" w:rsidRDefault="007360D5" w:rsidP="00C0292D">
      <w:pPr>
        <w:pStyle w:val="McGillSecondLevelSubheading"/>
        <w:rPr>
          <w:rFonts w:cs="Arial Unicode MS"/>
        </w:rPr>
      </w:pPr>
      <w:bookmarkStart w:id="19" w:name="_Toc364069061"/>
      <w:bookmarkStart w:id="20" w:name="_Toc403762230"/>
      <w:r w:rsidRPr="00C0292D">
        <w:rPr>
          <w:rFonts w:cs="Arial Unicode MS"/>
        </w:rPr>
        <w:t>1.</w:t>
      </w:r>
      <w:r w:rsidR="00A65D1A" w:rsidRPr="00C0292D">
        <w:rPr>
          <w:rFonts w:cs="Arial Unicode MS"/>
        </w:rPr>
        <w:t>1.3</w:t>
      </w:r>
      <w:r w:rsidR="00C132C4" w:rsidRPr="00C0292D">
        <w:rPr>
          <w:rFonts w:cs="Arial Unicode MS"/>
        </w:rPr>
        <w:t xml:space="preserve"> Treatment of arsenic poisoning</w:t>
      </w:r>
      <w:bookmarkEnd w:id="19"/>
      <w:bookmarkEnd w:id="20"/>
    </w:p>
    <w:p w14:paraId="1C8448B4" w14:textId="77777777" w:rsidR="007360D5" w:rsidRPr="00C0292D" w:rsidRDefault="00577A5D" w:rsidP="00C0292D">
      <w:pPr>
        <w:pStyle w:val="McGillBodyText"/>
        <w:jc w:val="both"/>
        <w:rPr>
          <w:rFonts w:cs="Arial Unicode MS"/>
        </w:rPr>
      </w:pPr>
      <w:r w:rsidRPr="00C0292D">
        <w:rPr>
          <w:rFonts w:cs="Arial Unicode MS"/>
        </w:rPr>
        <w:tab/>
      </w:r>
      <w:r w:rsidR="0068550B" w:rsidRPr="00C0292D">
        <w:rPr>
          <w:rFonts w:cs="Arial Unicode MS"/>
        </w:rPr>
        <w:t xml:space="preserve">Dimercaprol, also known as British anti-Lewisite (BAL), is used </w:t>
      </w:r>
      <w:r w:rsidR="006F5244" w:rsidRPr="00C0292D">
        <w:rPr>
          <w:rFonts w:cs="Arial Unicode MS"/>
        </w:rPr>
        <w:t>medically</w:t>
      </w:r>
      <w:r w:rsidR="0068550B" w:rsidRPr="00C0292D">
        <w:rPr>
          <w:rFonts w:cs="Arial Unicode MS"/>
        </w:rPr>
        <w:t xml:space="preserve"> as a treatment against arsenic poisoning. BAL has a capability of binding very strongly to arsenic via a bi-dentate bond. </w:t>
      </w:r>
    </w:p>
    <w:p w14:paraId="19E5F1DE" w14:textId="77777777" w:rsidR="00614E4C" w:rsidRPr="00C0292D" w:rsidRDefault="00614E4C" w:rsidP="00C0292D">
      <w:pPr>
        <w:pStyle w:val="McGillBodyText"/>
        <w:jc w:val="both"/>
        <w:rPr>
          <w:rFonts w:cs="Arial Unicode MS"/>
        </w:rPr>
      </w:pPr>
    </w:p>
    <w:p w14:paraId="257C8846" w14:textId="77777777" w:rsidR="0068550B" w:rsidRPr="00C0292D" w:rsidRDefault="00F853DE" w:rsidP="00C0292D">
      <w:pPr>
        <w:pStyle w:val="McGillBodyText"/>
        <w:jc w:val="center"/>
        <w:rPr>
          <w:rFonts w:cs="Arial Unicode MS"/>
        </w:rPr>
      </w:pPr>
      <w:r w:rsidRPr="00C0292D">
        <w:rPr>
          <w:rFonts w:cs="Arial Unicode MS"/>
        </w:rPr>
        <w:object w:dxaOrig="2059" w:dyaOrig="1437" w14:anchorId="2C979C1A">
          <v:shape id="_x0000_i1043" type="#_x0000_t75" style="width:103.15pt;height:71.45pt" o:ole="">
            <v:imagedata r:id="rId13" o:title=""/>
          </v:shape>
          <o:OLEObject Type="Embed" ProgID="ChemDraw.Document.6.0" ShapeID="_x0000_i1043" DrawAspect="Content" ObjectID="_1477505289" r:id="rId14"/>
        </w:object>
      </w:r>
    </w:p>
    <w:p w14:paraId="3584A8DE" w14:textId="414EBE80" w:rsidR="00614E4C" w:rsidRPr="00C0292D" w:rsidRDefault="00BC0002" w:rsidP="00C0292D">
      <w:pPr>
        <w:pStyle w:val="McGillFigureCaption"/>
        <w:jc w:val="center"/>
        <w:rPr>
          <w:rFonts w:cs="Arial Unicode MS"/>
          <w:b/>
        </w:rPr>
      </w:pPr>
      <w:bookmarkStart w:id="21" w:name="_Toc403762168"/>
      <w:r w:rsidRPr="00C0292D">
        <w:rPr>
          <w:rFonts w:cs="Arial Unicode MS"/>
          <w:b/>
        </w:rPr>
        <w:lastRenderedPageBreak/>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AB5BEE">
        <w:rPr>
          <w:rFonts w:cs="Arial Unicode MS"/>
          <w:b/>
          <w:noProof/>
        </w:rPr>
        <w:t>4</w:t>
      </w:r>
      <w:r w:rsidRPr="00C0292D">
        <w:rPr>
          <w:rFonts w:cs="Arial Unicode MS"/>
          <w:b/>
        </w:rPr>
        <w:fldChar w:fldCharType="end"/>
      </w:r>
      <w:r w:rsidRPr="00C0292D">
        <w:rPr>
          <w:rFonts w:cs="Arial Unicode MS"/>
          <w:b/>
        </w:rPr>
        <w:t xml:space="preserve">: </w:t>
      </w:r>
      <w:r w:rsidR="00B60689" w:rsidRPr="00C0292D">
        <w:rPr>
          <w:rFonts w:cs="Arial Unicode MS"/>
          <w:b/>
        </w:rPr>
        <w:t>Structure of British Anti-Lewisite (</w:t>
      </w:r>
      <w:r w:rsidR="00F853DE">
        <w:rPr>
          <w:rFonts w:cs="Arial Unicode MS"/>
          <w:b/>
        </w:rPr>
        <w:t>Dimercaprol</w:t>
      </w:r>
      <w:r w:rsidR="00B60689" w:rsidRPr="00C0292D">
        <w:rPr>
          <w:rFonts w:cs="Arial Unicode MS"/>
          <w:b/>
        </w:rPr>
        <w:t>)</w:t>
      </w:r>
      <w:bookmarkEnd w:id="21"/>
      <w:r w:rsidR="0021009A">
        <w:rPr>
          <w:rFonts w:cs="Arial Unicode MS"/>
          <w:b/>
        </w:rPr>
        <w:t xml:space="preserve"> </w:t>
      </w:r>
    </w:p>
    <w:p w14:paraId="3D4F1268" w14:textId="4DDA3192" w:rsidR="0068550B" w:rsidRPr="00C0292D" w:rsidRDefault="00BE5E4D" w:rsidP="00C0292D">
      <w:pPr>
        <w:pStyle w:val="McGillBodyText"/>
        <w:jc w:val="both"/>
        <w:rPr>
          <w:rFonts w:cs="Arial Unicode MS"/>
        </w:rPr>
      </w:pPr>
      <w:r w:rsidRPr="00C0292D">
        <w:rPr>
          <w:rFonts w:cs="Arial Unicode MS"/>
        </w:rPr>
        <w:tab/>
        <w:t xml:space="preserve">It has been proposed that </w:t>
      </w:r>
      <w:r w:rsidR="00F853DE" w:rsidRPr="00F853DE">
        <w:rPr>
          <w:rFonts w:cs="Arial Unicode MS"/>
          <w:b/>
        </w:rPr>
        <w:t>BAL</w:t>
      </w:r>
      <w:r w:rsidRPr="00C0292D">
        <w:rPr>
          <w:rFonts w:cs="Arial Unicode MS"/>
        </w:rPr>
        <w:t xml:space="preserve"> competes with metabolic enzymes for arsenic binding and hence reduce</w:t>
      </w:r>
      <w:r w:rsidR="006F5244" w:rsidRPr="00C0292D">
        <w:rPr>
          <w:rFonts w:cs="Arial Unicode MS"/>
        </w:rPr>
        <w:t>s</w:t>
      </w:r>
      <w:r w:rsidRPr="00C0292D">
        <w:rPr>
          <w:rFonts w:cs="Arial Unicode MS"/>
        </w:rPr>
        <w:t xml:space="preserve"> arsenic’s toxicity. The chelation would result in subsequent removal of the bound compound from the body via urine. </w:t>
      </w:r>
    </w:p>
    <w:p w14:paraId="1D81FDBE" w14:textId="77777777" w:rsidR="009856C5" w:rsidRPr="00C0292D" w:rsidRDefault="007360D5" w:rsidP="00C0292D">
      <w:pPr>
        <w:pStyle w:val="McGillSecondLevelSubheading"/>
        <w:rPr>
          <w:rFonts w:cs="Arial Unicode MS"/>
        </w:rPr>
      </w:pPr>
      <w:bookmarkStart w:id="22" w:name="_Toc364069062"/>
      <w:bookmarkStart w:id="23" w:name="_Toc403762231"/>
      <w:r w:rsidRPr="00C0292D">
        <w:rPr>
          <w:rFonts w:cs="Arial Unicode MS"/>
        </w:rPr>
        <w:t>1.</w:t>
      </w:r>
      <w:r w:rsidR="00523F4D" w:rsidRPr="00C0292D">
        <w:rPr>
          <w:rFonts w:cs="Arial Unicode MS"/>
        </w:rPr>
        <w:t>1.</w:t>
      </w:r>
      <w:r w:rsidRPr="00C0292D">
        <w:rPr>
          <w:rFonts w:cs="Arial Unicode MS"/>
        </w:rPr>
        <w:t xml:space="preserve">4 </w:t>
      </w:r>
      <w:r w:rsidR="009856C5" w:rsidRPr="00C0292D">
        <w:rPr>
          <w:rFonts w:cs="Arial Unicode MS"/>
        </w:rPr>
        <w:t>Medicinal applications of arsenic</w:t>
      </w:r>
      <w:bookmarkEnd w:id="22"/>
      <w:bookmarkEnd w:id="23"/>
    </w:p>
    <w:p w14:paraId="1EF03353" w14:textId="77777777" w:rsidR="009856C5" w:rsidRPr="00C0292D" w:rsidRDefault="009856C5" w:rsidP="00C0292D">
      <w:pPr>
        <w:pStyle w:val="McGillBodyText"/>
        <w:jc w:val="both"/>
        <w:rPr>
          <w:rFonts w:cs="Arial Unicode MS"/>
        </w:rPr>
      </w:pPr>
      <w:r w:rsidRPr="00C0292D">
        <w:rPr>
          <w:rFonts w:cs="Arial Unicode MS"/>
        </w:rPr>
        <w:tab/>
        <w:t>It has been proposed by Ehrlich</w:t>
      </w:r>
      <w:r w:rsidR="0021009A">
        <w:rPr>
          <w:rFonts w:cs="Arial Unicode MS"/>
        </w:rPr>
        <w:t>[REF]</w:t>
      </w:r>
      <w:r w:rsidRPr="00C0292D">
        <w:rPr>
          <w:rFonts w:cs="Arial Unicode MS"/>
        </w:rPr>
        <w:t xml:space="preserve"> that arsenic based drugs would get converted to “RAsO” and would interact with metallothionein. The exact mechanism of interaction is not known as little direct evidence was found to support this theory. The underlying pattern is that many enzymes are inhibited by arsenic, especially those containing thiol (SH) groups. </w:t>
      </w:r>
    </w:p>
    <w:p w14:paraId="7FEDADB2" w14:textId="77777777" w:rsidR="002126BF" w:rsidRPr="00C0292D" w:rsidRDefault="00FE6857" w:rsidP="00C0292D">
      <w:pPr>
        <w:pStyle w:val="McGillBodyText"/>
        <w:ind w:firstLine="720"/>
        <w:jc w:val="both"/>
        <w:rPr>
          <w:rFonts w:cs="Arial Unicode MS"/>
        </w:rPr>
      </w:pPr>
      <w:r w:rsidRPr="00C0292D">
        <w:rPr>
          <w:rFonts w:cs="Arial Unicode MS"/>
        </w:rPr>
        <w:t>More recently a</w:t>
      </w:r>
      <w:r w:rsidR="009856C5" w:rsidRPr="00C0292D">
        <w:rPr>
          <w:rFonts w:cs="Arial Unicode MS"/>
        </w:rPr>
        <w:t>rsenic trioxide (As</w:t>
      </w:r>
      <w:r w:rsidR="009856C5" w:rsidRPr="00C0292D">
        <w:rPr>
          <w:rFonts w:cs="Arial Unicode MS"/>
          <w:vertAlign w:val="subscript"/>
        </w:rPr>
        <w:t>2</w:t>
      </w:r>
      <w:r w:rsidR="009856C5" w:rsidRPr="00C0292D">
        <w:rPr>
          <w:rFonts w:cs="Arial Unicode MS"/>
        </w:rPr>
        <w:t>O</w:t>
      </w:r>
      <w:r w:rsidR="009856C5" w:rsidRPr="00C0292D">
        <w:rPr>
          <w:rFonts w:cs="Arial Unicode MS"/>
          <w:vertAlign w:val="subscript"/>
        </w:rPr>
        <w:t>3</w:t>
      </w:r>
      <w:r w:rsidR="009856C5" w:rsidRPr="00C0292D">
        <w:rPr>
          <w:rFonts w:cs="Arial Unicode MS"/>
        </w:rPr>
        <w:t xml:space="preserve">) </w:t>
      </w:r>
      <w:r w:rsidRPr="00C0292D">
        <w:rPr>
          <w:rFonts w:cs="Arial Unicode MS"/>
        </w:rPr>
        <w:t>was discovered to be effective against the cancer Acute</w:t>
      </w:r>
      <w:r w:rsidR="009856C5" w:rsidRPr="00C0292D">
        <w:rPr>
          <w:rFonts w:cs="Arial Unicode MS"/>
        </w:rPr>
        <w:t xml:space="preserve"> </w:t>
      </w:r>
      <w:r w:rsidRPr="00C0292D">
        <w:rPr>
          <w:rFonts w:cs="Arial Unicode MS"/>
        </w:rPr>
        <w:t>P</w:t>
      </w:r>
      <w:r w:rsidR="009856C5" w:rsidRPr="00C0292D">
        <w:rPr>
          <w:rFonts w:cs="Arial Unicode MS"/>
        </w:rPr>
        <w:t xml:space="preserve">romeylocytic </w:t>
      </w:r>
      <w:r w:rsidRPr="00C0292D">
        <w:rPr>
          <w:rFonts w:cs="Arial Unicode MS"/>
        </w:rPr>
        <w:t>L</w:t>
      </w:r>
      <w:r w:rsidR="009856C5" w:rsidRPr="00C0292D">
        <w:rPr>
          <w:rFonts w:cs="Arial Unicode MS"/>
        </w:rPr>
        <w:t>eumkemia</w:t>
      </w:r>
      <w:r w:rsidR="00E43E71" w:rsidRPr="00C0292D">
        <w:rPr>
          <w:rFonts w:cs="Arial Unicode MS"/>
        </w:rPr>
        <w:t xml:space="preserve"> (APL)</w:t>
      </w:r>
      <w:r w:rsidR="009856C5" w:rsidRPr="00C0292D">
        <w:rPr>
          <w:rFonts w:cs="Arial Unicode MS"/>
        </w:rPr>
        <w:t xml:space="preserve">. </w:t>
      </w:r>
      <w:r w:rsidR="004A3B5F" w:rsidRPr="00C0292D">
        <w:rPr>
          <w:rFonts w:cs="Arial Unicode MS"/>
        </w:rPr>
        <w:t>APL</w:t>
      </w:r>
      <w:r w:rsidR="00FB2AE1" w:rsidRPr="00C0292D">
        <w:rPr>
          <w:rFonts w:cs="Arial Unicode MS"/>
        </w:rPr>
        <w:t xml:space="preserve"> </w:t>
      </w:r>
      <w:r w:rsidR="009856C5" w:rsidRPr="00C0292D">
        <w:rPr>
          <w:rFonts w:cs="Arial Unicode MS"/>
        </w:rPr>
        <w:t xml:space="preserve">is a rare form of myeloid leukemia that </w:t>
      </w:r>
      <w:r w:rsidR="006F5244" w:rsidRPr="00C0292D">
        <w:rPr>
          <w:rFonts w:cs="Arial Unicode MS"/>
        </w:rPr>
        <w:t>a</w:t>
      </w:r>
      <w:r w:rsidR="009856C5" w:rsidRPr="00C0292D">
        <w:rPr>
          <w:rFonts w:cs="Arial Unicode MS"/>
        </w:rPr>
        <w:t xml:space="preserve">ffects an estimated 1500 new patients each year. The discovery of the drug initially came from traditional Chinese </w:t>
      </w:r>
      <w:r w:rsidR="006F5244" w:rsidRPr="00C0292D">
        <w:rPr>
          <w:rFonts w:cs="Arial Unicode MS"/>
        </w:rPr>
        <w:t xml:space="preserve">therapy </w:t>
      </w:r>
      <w:r w:rsidR="00793DFC" w:rsidRPr="00C0292D">
        <w:rPr>
          <w:rFonts w:cs="Arial Unicode MS"/>
        </w:rPr>
        <w:t>followed by m</w:t>
      </w:r>
      <w:r w:rsidR="009856C5" w:rsidRPr="00C0292D">
        <w:rPr>
          <w:rFonts w:cs="Arial Unicode MS"/>
        </w:rPr>
        <w:t xml:space="preserve">ajor </w:t>
      </w:r>
      <w:r w:rsidR="00793DFC" w:rsidRPr="00C0292D">
        <w:rPr>
          <w:rFonts w:cs="Arial Unicode MS"/>
        </w:rPr>
        <w:t xml:space="preserve">research </w:t>
      </w:r>
      <w:r w:rsidR="00107BF4" w:rsidRPr="00C0292D">
        <w:rPr>
          <w:rFonts w:cs="Arial Unicode MS"/>
        </w:rPr>
        <w:t>developments</w:t>
      </w:r>
      <w:r w:rsidR="00793DFC" w:rsidRPr="00C0292D">
        <w:rPr>
          <w:rFonts w:cs="Arial Unicode MS"/>
        </w:rPr>
        <w:t xml:space="preserve"> in the US, leading to </w:t>
      </w:r>
      <w:r w:rsidR="009856C5" w:rsidRPr="00C0292D">
        <w:rPr>
          <w:rFonts w:cs="Arial Unicode MS"/>
        </w:rPr>
        <w:t xml:space="preserve">FDA approval in 2000 under tradename of Trisenox. In the clinical trial for Trisenox, it was reported that 77% of the 582 patients treated were alive after 3 years, compared with just 50% for non-arsenic treatment. </w:t>
      </w:r>
      <w:r w:rsidR="002126BF" w:rsidRPr="00C0292D">
        <w:rPr>
          <w:rFonts w:cs="Arial Unicode MS"/>
        </w:rPr>
        <w:t xml:space="preserve">More recently, Ziopharm oncology has developed Darinaparsin, an oxidation state III organoarsenical bound to glutathione for the treatment of APL. </w:t>
      </w:r>
    </w:p>
    <w:p w14:paraId="5C2D8EDB" w14:textId="77777777" w:rsidR="002126BF" w:rsidRPr="00C0292D" w:rsidRDefault="002126BF" w:rsidP="00C0292D">
      <w:pPr>
        <w:pStyle w:val="McGillBodyText"/>
        <w:ind w:firstLine="720"/>
        <w:jc w:val="both"/>
        <w:rPr>
          <w:rFonts w:cs="Arial Unicode MS"/>
        </w:rPr>
      </w:pPr>
    </w:p>
    <w:p w14:paraId="5ACE57E0" w14:textId="77777777" w:rsidR="002126BF" w:rsidRPr="00C0292D" w:rsidRDefault="002126BF" w:rsidP="00C0292D">
      <w:pPr>
        <w:pStyle w:val="McGillBodyText"/>
        <w:ind w:firstLine="720"/>
        <w:jc w:val="both"/>
        <w:rPr>
          <w:rFonts w:cs="Arial Unicode MS"/>
        </w:rPr>
      </w:pPr>
      <w:r w:rsidRPr="00C0292D">
        <w:rPr>
          <w:rFonts w:cs="Arial Unicode MS"/>
        </w:rPr>
        <w:object w:dxaOrig="6749" w:dyaOrig="3019" w14:anchorId="4F4C6AE9">
          <v:shape id="_x0000_i1026" type="#_x0000_t75" style="width:337.45pt;height:151pt" o:ole="">
            <v:imagedata r:id="rId15" o:title=""/>
          </v:shape>
          <o:OLEObject Type="Embed" ProgID="ChemDraw.Document.6.0" ShapeID="_x0000_i1026" DrawAspect="Content" ObjectID="_1477505290" r:id="rId16"/>
        </w:object>
      </w:r>
    </w:p>
    <w:p w14:paraId="390E10EE" w14:textId="77777777" w:rsidR="002126BF" w:rsidRPr="00C0292D" w:rsidRDefault="00BC0002" w:rsidP="00C0292D">
      <w:pPr>
        <w:pStyle w:val="McGillFigureCaption"/>
        <w:jc w:val="center"/>
        <w:rPr>
          <w:rStyle w:val="McGillBoldMcGillSVisualEmphasis"/>
          <w:rFonts w:cs="Arial Unicode MS"/>
        </w:rPr>
      </w:pPr>
      <w:bookmarkStart w:id="24" w:name="_Toc403762169"/>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AB5BEE">
        <w:rPr>
          <w:rStyle w:val="McGillBoldMcGillSVisualEmphasis"/>
          <w:rFonts w:cs="Arial Unicode MS"/>
          <w:noProof/>
        </w:rPr>
        <w:t>5</w:t>
      </w:r>
      <w:r w:rsidRPr="00C0292D">
        <w:rPr>
          <w:rStyle w:val="McGillBoldMcGillSVisualEmphasis"/>
          <w:rFonts w:cs="Arial Unicode MS"/>
        </w:rPr>
        <w:fldChar w:fldCharType="end"/>
      </w:r>
      <w:r w:rsidRPr="00C0292D">
        <w:rPr>
          <w:rStyle w:val="McGillBoldMcGillSVisualEmphasis"/>
          <w:rFonts w:cs="Arial Unicode MS"/>
        </w:rPr>
        <w:t xml:space="preserve">: </w:t>
      </w:r>
      <w:r w:rsidR="0060489F" w:rsidRPr="00C0292D">
        <w:rPr>
          <w:rStyle w:val="McGillBoldMcGillSVisualEmphasis"/>
          <w:rFonts w:cs="Arial Unicode MS"/>
        </w:rPr>
        <w:t>Structure of Darinparsin</w:t>
      </w:r>
      <w:bookmarkEnd w:id="24"/>
    </w:p>
    <w:p w14:paraId="6BAC4B28" w14:textId="77777777" w:rsidR="002126BF" w:rsidRPr="00C0292D" w:rsidRDefault="002126BF" w:rsidP="00C0292D">
      <w:pPr>
        <w:pStyle w:val="McGillBodyText"/>
        <w:ind w:firstLine="720"/>
        <w:jc w:val="both"/>
        <w:rPr>
          <w:rFonts w:cs="Arial Unicode MS"/>
        </w:rPr>
      </w:pPr>
      <w:r w:rsidRPr="00C0292D">
        <w:rPr>
          <w:rFonts w:cs="Arial Unicode MS"/>
        </w:rPr>
        <w:t>Currently t</w:t>
      </w:r>
      <w:r w:rsidR="007F4D28" w:rsidRPr="00C0292D">
        <w:rPr>
          <w:rFonts w:cs="Arial Unicode MS"/>
        </w:rPr>
        <w:t xml:space="preserve">he drug is in Phase III trials and has been shown to be more </w:t>
      </w:r>
      <w:r w:rsidR="00586691" w:rsidRPr="00C0292D">
        <w:rPr>
          <w:rFonts w:cs="Arial Unicode MS"/>
        </w:rPr>
        <w:t>effective</w:t>
      </w:r>
      <w:r w:rsidR="007F4D28" w:rsidRPr="00C0292D">
        <w:rPr>
          <w:rFonts w:cs="Arial Unicode MS"/>
        </w:rPr>
        <w:t xml:space="preserve"> that arsenic trioxide with reduced side effects. </w:t>
      </w:r>
      <w:r w:rsidR="00621A89" w:rsidRPr="00C0292D">
        <w:rPr>
          <w:rFonts w:cs="Arial Unicode MS"/>
        </w:rPr>
        <w:t xml:space="preserve">This is an interesting drug because it is </w:t>
      </w:r>
      <w:r w:rsidR="0021009A">
        <w:rPr>
          <w:rFonts w:cs="Arial Unicode MS"/>
        </w:rPr>
        <w:t xml:space="preserve">a </w:t>
      </w:r>
      <w:r w:rsidR="00621A89" w:rsidRPr="00C0292D">
        <w:rPr>
          <w:rFonts w:cs="Arial Unicode MS"/>
        </w:rPr>
        <w:t xml:space="preserve">possible metabolite of arsenic trioxide (see section 1.1.1, the metabolism of arsenic) as </w:t>
      </w:r>
      <w:r w:rsidR="007F3C76" w:rsidRPr="00C0292D">
        <w:rPr>
          <w:rFonts w:cs="Arial Unicode MS"/>
        </w:rPr>
        <w:t>Me</w:t>
      </w:r>
      <w:r w:rsidR="007F3C76" w:rsidRPr="00C0292D">
        <w:rPr>
          <w:rFonts w:cs="Arial Unicode MS"/>
          <w:vertAlign w:val="subscript"/>
        </w:rPr>
        <w:t>2</w:t>
      </w:r>
      <w:r w:rsidR="007F3C76" w:rsidRPr="00C0292D">
        <w:rPr>
          <w:rFonts w:cs="Arial Unicode MS"/>
        </w:rPr>
        <w:t>AsOH</w:t>
      </w:r>
      <w:r w:rsidR="00621A89" w:rsidRPr="00C0292D">
        <w:rPr>
          <w:rFonts w:cs="Arial Unicode MS"/>
        </w:rPr>
        <w:t xml:space="preserve"> forms an equilibrium with GSH to form</w:t>
      </w:r>
      <w:r w:rsidR="004618C2" w:rsidRPr="00C0292D">
        <w:rPr>
          <w:rFonts w:cs="Arial Unicode MS"/>
        </w:rPr>
        <w:t xml:space="preserve"> Darinparsin in solution. </w:t>
      </w:r>
      <w:r w:rsidR="00203D33" w:rsidRPr="00C0292D">
        <w:rPr>
          <w:rFonts w:cs="Arial Unicode MS"/>
        </w:rPr>
        <w:t>In addition there are two methyls bound to the arsenic already, preventing it from forming more than 1 bond to thiols</w:t>
      </w:r>
      <w:r w:rsidR="006F5244" w:rsidRPr="00C0292D">
        <w:rPr>
          <w:rFonts w:cs="Arial Unicode MS"/>
        </w:rPr>
        <w:t xml:space="preserve"> in the As(III) ground state</w:t>
      </w:r>
      <w:r w:rsidR="00203D33" w:rsidRPr="00C0292D">
        <w:rPr>
          <w:rFonts w:cs="Arial Unicode MS"/>
        </w:rPr>
        <w:t xml:space="preserve">. </w:t>
      </w:r>
      <w:r w:rsidR="00621A89" w:rsidRPr="00C0292D">
        <w:rPr>
          <w:rFonts w:cs="Arial Unicode MS"/>
        </w:rPr>
        <w:t xml:space="preserve"> </w:t>
      </w:r>
    </w:p>
    <w:p w14:paraId="4BCC2F6C" w14:textId="7CD76D50" w:rsidR="009856C5" w:rsidRPr="00C0292D" w:rsidRDefault="009856C5" w:rsidP="00C0292D">
      <w:pPr>
        <w:pStyle w:val="McGillBodyText"/>
        <w:ind w:firstLine="720"/>
        <w:jc w:val="both"/>
        <w:rPr>
          <w:rFonts w:cs="Arial Unicode MS"/>
        </w:rPr>
      </w:pPr>
      <w:r w:rsidRPr="00C0292D">
        <w:rPr>
          <w:rFonts w:cs="Arial Unicode MS"/>
        </w:rPr>
        <w:t>The mechanism for arsenic</w:t>
      </w:r>
      <w:r w:rsidR="006F5244" w:rsidRPr="00C0292D">
        <w:rPr>
          <w:rFonts w:cs="Arial Unicode MS"/>
        </w:rPr>
        <w:t>’s activity</w:t>
      </w:r>
      <w:r w:rsidRPr="00C0292D">
        <w:rPr>
          <w:rFonts w:cs="Arial Unicode MS"/>
        </w:rPr>
        <w:t xml:space="preserve"> in the treatment of APL is not fully understood. Luckily APL is a well-studied cancer and work has been done on the oncoprotein PML-RAR</w:t>
      </w:r>
      <w:r w:rsidRPr="00C0292D">
        <w:rPr>
          <w:rFonts w:cs="Arial Unicode MS" w:hint="eastAsia"/>
        </w:rPr>
        <w:t>α</w:t>
      </w:r>
      <w:r w:rsidRPr="00C0292D">
        <w:rPr>
          <w:rFonts w:cs="Arial Unicode MS"/>
        </w:rPr>
        <w:t>. PML-RAR</w:t>
      </w:r>
      <w:r w:rsidRPr="00C0292D">
        <w:rPr>
          <w:rFonts w:cs="Arial Unicode MS" w:hint="eastAsia"/>
        </w:rPr>
        <w:t xml:space="preserve">α </w:t>
      </w:r>
      <w:r w:rsidRPr="00C0292D">
        <w:rPr>
          <w:rFonts w:cs="Arial Unicode MS"/>
        </w:rPr>
        <w:t xml:space="preserve">a fusion protein that of Promyelocytic </w:t>
      </w:r>
      <w:r w:rsidR="00C07F2E" w:rsidRPr="00C0292D">
        <w:rPr>
          <w:rFonts w:cs="Arial Unicode MS"/>
        </w:rPr>
        <w:t>L</w:t>
      </w:r>
      <w:r w:rsidRPr="00C0292D">
        <w:rPr>
          <w:rFonts w:cs="Arial Unicode MS"/>
        </w:rPr>
        <w:t>eukemia protein PML, and retinoic acid receptor RAR</w:t>
      </w:r>
      <w:r w:rsidRPr="00C0292D">
        <w:rPr>
          <w:rFonts w:cs="Arial Unicode MS" w:hint="eastAsia"/>
        </w:rPr>
        <w:t>α.</w:t>
      </w:r>
      <w:r w:rsidRPr="00C0292D">
        <w:rPr>
          <w:rFonts w:cs="Arial Unicode MS"/>
        </w:rPr>
        <w:t xml:space="preserve"> Zhang et al</w:t>
      </w:r>
      <w:hyperlink w:anchor="_ENREF_1_16" w:tooltip="Zhang, 2010 #220" w:history="1">
        <w:r w:rsidR="00C41A0D" w:rsidRPr="00C0292D">
          <w:rPr>
            <w:rFonts w:cs="Arial Unicode MS"/>
          </w:rPr>
          <w:fldChar w:fldCharType="begin">
            <w:fldData xml:space="preserve">PEVuZE5vdGU+PENpdGU+PEF1dGhvcj5aaGFuZzwvQXV0aG9yPjxZZWFyPjIwMTA8L1llYXI+PFJl
Y051bT4yMjA8L1JlY051bT48RGlzcGxheVRleHQ+PHN0eWxlIGZhY2U9InN1cGVyc2NyaXB0Ij4x
Njwvc3R5bGU+PC9EaXNwbGF5VGV4dD48cmVjb3JkPjxyZWMtbnVtYmVyPjIyMDwvcmVjLW51bWJl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C41A0D">
          <w:rPr>
            <w:rFonts w:cs="Arial Unicode MS"/>
          </w:rPr>
          <w:instrText xml:space="preserve"> ADDIN EN.CITE </w:instrText>
        </w:r>
        <w:r w:rsidR="00C41A0D">
          <w:rPr>
            <w:rFonts w:cs="Arial Unicode MS"/>
          </w:rPr>
          <w:fldChar w:fldCharType="begin">
            <w:fldData xml:space="preserve">PEVuZE5vdGU+PENpdGU+PEF1dGhvcj5aaGFuZzwvQXV0aG9yPjxZZWFyPjIwMTA8L1llYXI+PFJl
Y051bT4yMjA8L1JlY051bT48RGlzcGxheVRleHQ+PHN0eWxlIGZhY2U9InN1cGVyc2NyaXB0Ij4x
Njwvc3R5bGU+PC9EaXNwbGF5VGV4dD48cmVjb3JkPjxyZWMtbnVtYmVyPjIyMDwvcmVjLW51bWJl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C41A0D">
          <w:rPr>
            <w:rFonts w:cs="Arial Unicode MS"/>
          </w:rPr>
          <w:instrText xml:space="preserve"> ADDIN EN.CITE.DATA </w:instrText>
        </w:r>
        <w:r w:rsidR="00C41A0D">
          <w:rPr>
            <w:rFonts w:cs="Arial Unicode MS"/>
          </w:rPr>
        </w:r>
        <w:r w:rsidR="00C41A0D">
          <w:rPr>
            <w:rFonts w:cs="Arial Unicode MS"/>
          </w:rPr>
          <w:fldChar w:fldCharType="end"/>
        </w:r>
        <w:r w:rsidR="00C41A0D" w:rsidRPr="00C0292D">
          <w:rPr>
            <w:rFonts w:cs="Arial Unicode MS"/>
          </w:rPr>
          <w:fldChar w:fldCharType="separate"/>
        </w:r>
        <w:r w:rsidR="00C41A0D" w:rsidRPr="00B170CA">
          <w:rPr>
            <w:rFonts w:cs="Arial Unicode MS"/>
            <w:noProof/>
            <w:vertAlign w:val="superscript"/>
          </w:rPr>
          <w:t>16</w:t>
        </w:r>
        <w:r w:rsidR="00C41A0D" w:rsidRPr="00C0292D">
          <w:rPr>
            <w:rFonts w:cs="Arial Unicode MS"/>
          </w:rPr>
          <w:fldChar w:fldCharType="end"/>
        </w:r>
      </w:hyperlink>
      <w:r w:rsidRPr="00C0292D">
        <w:rPr>
          <w:rFonts w:cs="Arial Unicode MS"/>
        </w:rPr>
        <w:t xml:space="preserve"> proposed in 2010 that arsenic trioxide interacts directly </w:t>
      </w:r>
      <w:r w:rsidR="0021009A">
        <w:rPr>
          <w:rFonts w:cs="Arial Unicode MS"/>
        </w:rPr>
        <w:t xml:space="preserve">with </w:t>
      </w:r>
      <w:r w:rsidRPr="00C0292D">
        <w:rPr>
          <w:rFonts w:cs="Arial Unicode MS"/>
        </w:rPr>
        <w:t>the two zinc fingers in PML by replacing the zinc in the zinc finger</w:t>
      </w:r>
      <w:r w:rsidR="00AB5BEE">
        <w:rPr>
          <w:rFonts w:cs="Arial Unicode MS"/>
        </w:rPr>
        <w:t xml:space="preserve"> as shown in </w:t>
      </w:r>
      <w:r w:rsidR="00AB5BEE">
        <w:rPr>
          <w:rFonts w:cs="Arial Unicode MS"/>
        </w:rPr>
        <w:fldChar w:fldCharType="begin"/>
      </w:r>
      <w:r w:rsidR="00AB5BEE">
        <w:rPr>
          <w:rFonts w:cs="Arial Unicode MS"/>
        </w:rPr>
        <w:instrText xml:space="preserve"> REF _Ref403760703 \h </w:instrText>
      </w:r>
      <w:r w:rsidR="00AB5BEE">
        <w:rPr>
          <w:rFonts w:cs="Arial Unicode MS"/>
        </w:rPr>
      </w:r>
      <w:r w:rsidR="00AB5BEE">
        <w:rPr>
          <w:rFonts w:cs="Arial Unicode MS"/>
        </w:rPr>
        <w:fldChar w:fldCharType="separate"/>
      </w:r>
      <w:r w:rsidR="00AB5BEE" w:rsidRPr="00C0292D">
        <w:rPr>
          <w:rFonts w:cs="Arial Unicode MS"/>
          <w:b/>
        </w:rPr>
        <w:t xml:space="preserve">Figure </w:t>
      </w:r>
      <w:r w:rsidR="00AB5BEE">
        <w:rPr>
          <w:rFonts w:cs="Arial Unicode MS"/>
          <w:b/>
          <w:noProof/>
        </w:rPr>
        <w:t>6</w:t>
      </w:r>
      <w:r w:rsidR="00AB5BEE">
        <w:rPr>
          <w:rFonts w:cs="Arial Unicode MS"/>
        </w:rPr>
        <w:fldChar w:fldCharType="end"/>
      </w:r>
      <w:r w:rsidRPr="00C0292D">
        <w:rPr>
          <w:rFonts w:cs="Arial Unicode MS"/>
        </w:rPr>
        <w:t xml:space="preserve">. They showed using </w:t>
      </w:r>
      <w:r w:rsidRPr="00C0292D">
        <w:rPr>
          <w:rFonts w:cs="Arial Unicode MS"/>
        </w:rPr>
        <w:lastRenderedPageBreak/>
        <w:t>E</w:t>
      </w:r>
      <w:r w:rsidR="00F853DE">
        <w:rPr>
          <w:rFonts w:cs="Arial Unicode MS"/>
        </w:rPr>
        <w:t xml:space="preserve">xtended </w:t>
      </w:r>
      <w:r w:rsidRPr="00C0292D">
        <w:rPr>
          <w:rFonts w:cs="Arial Unicode MS"/>
        </w:rPr>
        <w:t>X</w:t>
      </w:r>
      <w:r w:rsidR="00F853DE">
        <w:rPr>
          <w:rFonts w:cs="Arial Unicode MS"/>
        </w:rPr>
        <w:t>-ray absortpion fine structure (EXAFS)</w:t>
      </w:r>
      <w:r w:rsidRPr="00C0292D">
        <w:rPr>
          <w:rFonts w:cs="Arial Unicode MS"/>
        </w:rPr>
        <w:t xml:space="preserve"> that arsenic (III) can interact directly with the sulfurs on the cysteine in the zinc finger. </w:t>
      </w:r>
    </w:p>
    <w:p w14:paraId="73441FAB" w14:textId="77777777" w:rsidR="009856C5" w:rsidRPr="00C0292D" w:rsidRDefault="006E3528" w:rsidP="00C0292D">
      <w:pPr>
        <w:pStyle w:val="McGillBodyText"/>
        <w:jc w:val="both"/>
        <w:rPr>
          <w:rFonts w:cs="Arial Unicode MS"/>
        </w:rPr>
      </w:pPr>
      <w:r w:rsidRPr="00C0292D">
        <w:rPr>
          <w:rFonts w:cs="Arial Unicode MS"/>
          <w:noProof/>
          <w:lang w:val="en-US" w:eastAsia="zh-CN"/>
        </w:rPr>
        <w:drawing>
          <wp:inline distT="0" distB="0" distL="0" distR="0" wp14:anchorId="41AE41D7" wp14:editId="55209CBC">
            <wp:extent cx="4813300" cy="25622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3300" cy="2562225"/>
                    </a:xfrm>
                    <a:prstGeom prst="rect">
                      <a:avLst/>
                    </a:prstGeom>
                    <a:noFill/>
                    <a:ln>
                      <a:noFill/>
                    </a:ln>
                  </pic:spPr>
                </pic:pic>
              </a:graphicData>
            </a:graphic>
          </wp:inline>
        </w:drawing>
      </w:r>
    </w:p>
    <w:p w14:paraId="177FD05F" w14:textId="5AA16B64" w:rsidR="009856C5" w:rsidRPr="00C0292D" w:rsidRDefault="00BC0002" w:rsidP="001C7986">
      <w:pPr>
        <w:pStyle w:val="McGillFigureCaption"/>
        <w:jc w:val="center"/>
        <w:rPr>
          <w:rFonts w:cs="Arial Unicode MS"/>
          <w:b/>
        </w:rPr>
      </w:pPr>
      <w:bookmarkStart w:id="25" w:name="_Ref403760703"/>
      <w:bookmarkStart w:id="26" w:name="_Toc403762170"/>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AB5BEE">
        <w:rPr>
          <w:rFonts w:cs="Arial Unicode MS"/>
          <w:b/>
          <w:noProof/>
        </w:rPr>
        <w:t>6</w:t>
      </w:r>
      <w:r w:rsidRPr="00C0292D">
        <w:rPr>
          <w:rFonts w:cs="Arial Unicode MS"/>
          <w:b/>
        </w:rPr>
        <w:fldChar w:fldCharType="end"/>
      </w:r>
      <w:bookmarkEnd w:id="25"/>
      <w:r w:rsidRPr="00C0292D">
        <w:rPr>
          <w:rFonts w:cs="Arial Unicode MS"/>
          <w:b/>
        </w:rPr>
        <w:t xml:space="preserve">: </w:t>
      </w:r>
      <w:r w:rsidR="00792B18">
        <w:rPr>
          <w:rFonts w:cs="Arial Unicode MS"/>
          <w:b/>
        </w:rPr>
        <w:t xml:space="preserve">Binding of zinc and arsenic to the PML-R-ZF1 and PML-R-ZF2 </w:t>
      </w:r>
      <w:r w:rsidR="008955E0" w:rsidRPr="00C0292D">
        <w:rPr>
          <w:rFonts w:cs="Arial Unicode MS"/>
          <w:b/>
        </w:rPr>
        <w:t xml:space="preserve">Purple: interaction of zinc Orange: Predicted </w:t>
      </w:r>
      <w:r w:rsidR="00792B18">
        <w:rPr>
          <w:rFonts w:cs="Arial Unicode MS"/>
          <w:b/>
        </w:rPr>
        <w:t>interaction of arsenic</w:t>
      </w:r>
      <w:r w:rsidR="00AB5BEE">
        <w:rPr>
          <w:rFonts w:cs="Arial Unicode MS"/>
          <w:b/>
        </w:rPr>
        <w:t>.</w:t>
      </w:r>
      <w:r w:rsidR="001C7986" w:rsidRPr="00AB5BEE">
        <w:rPr>
          <w:sz w:val="16"/>
          <w:szCs w:val="16"/>
        </w:rPr>
        <w:t xml:space="preserve"> </w:t>
      </w:r>
      <w:r w:rsidR="00AB5BEE">
        <w:rPr>
          <w:sz w:val="16"/>
          <w:szCs w:val="16"/>
        </w:rPr>
        <w:br/>
      </w:r>
      <w:r w:rsidR="001C7986" w:rsidRPr="009D3751">
        <w:t>(</w:t>
      </w:r>
      <w:r w:rsidR="00C41A0D" w:rsidRPr="009D3751">
        <w:t xml:space="preserve">Figure from </w:t>
      </w:r>
      <w:r w:rsidR="00AB5BEE" w:rsidRPr="009D3751">
        <w:t>Zhang, et al, 2010,</w:t>
      </w:r>
      <w:r w:rsidR="009D3751" w:rsidRPr="009D3751">
        <w:t xml:space="preserve"> Science</w:t>
      </w:r>
      <w:hyperlink w:anchor="_ENREF_1_16" w:tooltip="Zhang, 2010 #220" w:history="1">
        <w:r w:rsidR="00C41A0D" w:rsidRPr="009D3751">
          <w:rPr>
            <w:vertAlign w:val="superscript"/>
          </w:rPr>
          <w:fldChar w:fldCharType="begin">
            <w:fldData xml:space="preserve">PEVuZE5vdGU+PENpdGU+PEF1dGhvcj5aaGFuZzwvQXV0aG9yPjxZZWFyPjIwMTA8L1llYXI+PFJl
Y051bT4yMjA8L1JlY051bT48RGlzcGxheVRleHQ+PHN0eWxlIGZhY2U9InN1cGVyc2NyaXB0Ij4x
Njwvc3R5bGU+PC9EaXNwbGF5VGV4dD48cmVjb3JkPjxyZWMtbnVtYmVyPjIyMDwvcmVjLW51bWJl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C41A0D" w:rsidRPr="009D3751">
          <w:rPr>
            <w:vertAlign w:val="superscript"/>
          </w:rPr>
          <w:instrText xml:space="preserve"> ADDIN EN.CITE </w:instrText>
        </w:r>
        <w:r w:rsidR="00C41A0D" w:rsidRPr="009D3751">
          <w:rPr>
            <w:vertAlign w:val="superscript"/>
          </w:rPr>
          <w:fldChar w:fldCharType="begin">
            <w:fldData xml:space="preserve">PEVuZE5vdGU+PENpdGU+PEF1dGhvcj5aaGFuZzwvQXV0aG9yPjxZZWFyPjIwMTA8L1llYXI+PFJl
Y051bT4yMjA8L1JlY051bT48RGlzcGxheVRleHQ+PHN0eWxlIGZhY2U9InN1cGVyc2NyaXB0Ij4x
Njwvc3R5bGU+PC9EaXNwbGF5VGV4dD48cmVjb3JkPjxyZWMtbnVtYmVyPjIyMDwvcmVjLW51bWJl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C41A0D" w:rsidRPr="009D3751">
          <w:rPr>
            <w:vertAlign w:val="superscript"/>
          </w:rPr>
          <w:instrText xml:space="preserve"> ADDIN EN.CITE.DATA </w:instrText>
        </w:r>
        <w:r w:rsidR="00C41A0D" w:rsidRPr="009D3751">
          <w:rPr>
            <w:vertAlign w:val="superscript"/>
          </w:rPr>
        </w:r>
        <w:r w:rsidR="00C41A0D" w:rsidRPr="009D3751">
          <w:rPr>
            <w:vertAlign w:val="superscript"/>
          </w:rPr>
          <w:fldChar w:fldCharType="end"/>
        </w:r>
        <w:r w:rsidR="00C41A0D" w:rsidRPr="009D3751">
          <w:rPr>
            <w:vertAlign w:val="superscript"/>
          </w:rPr>
          <w:fldChar w:fldCharType="separate"/>
        </w:r>
        <w:r w:rsidR="00C41A0D" w:rsidRPr="009D3751">
          <w:rPr>
            <w:vertAlign w:val="superscript"/>
          </w:rPr>
          <w:t>16</w:t>
        </w:r>
        <w:r w:rsidR="00C41A0D" w:rsidRPr="009D3751">
          <w:rPr>
            <w:vertAlign w:val="superscript"/>
          </w:rPr>
          <w:fldChar w:fldCharType="end"/>
        </w:r>
      </w:hyperlink>
      <w:r w:rsidR="001C7986" w:rsidRPr="009D3751">
        <w:t>)</w:t>
      </w:r>
      <w:bookmarkEnd w:id="26"/>
    </w:p>
    <w:p w14:paraId="1D6979B2" w14:textId="0F9AD241" w:rsidR="009856C5" w:rsidRPr="00C0292D" w:rsidRDefault="009856C5" w:rsidP="00C0292D">
      <w:pPr>
        <w:pStyle w:val="McGillBodyText"/>
        <w:ind w:firstLine="720"/>
        <w:jc w:val="both"/>
        <w:rPr>
          <w:rFonts w:cs="Arial Unicode MS"/>
        </w:rPr>
      </w:pPr>
      <w:r w:rsidRPr="00C0292D">
        <w:rPr>
          <w:rFonts w:cs="Arial Unicode MS"/>
        </w:rPr>
        <w:t>They propose</w:t>
      </w:r>
      <w:r w:rsidR="00935ABA" w:rsidRPr="00C0292D">
        <w:rPr>
          <w:rFonts w:cs="Arial Unicode MS"/>
        </w:rPr>
        <w:t>d</w:t>
      </w:r>
      <w:r w:rsidRPr="00C0292D">
        <w:rPr>
          <w:rFonts w:cs="Arial Unicode MS"/>
        </w:rPr>
        <w:t xml:space="preserve"> that the coordination of the arsenic causes conformation change</w:t>
      </w:r>
      <w:r w:rsidR="006F5244" w:rsidRPr="00C0292D">
        <w:rPr>
          <w:rFonts w:cs="Arial Unicode MS"/>
        </w:rPr>
        <w:t>s</w:t>
      </w:r>
      <w:r w:rsidRPr="00C0292D">
        <w:rPr>
          <w:rFonts w:cs="Arial Unicode MS"/>
        </w:rPr>
        <w:t xml:space="preserve"> in the protein. Th</w:t>
      </w:r>
      <w:r w:rsidR="006F5244" w:rsidRPr="00C0292D">
        <w:rPr>
          <w:rFonts w:cs="Arial Unicode MS"/>
        </w:rPr>
        <w:t>ese</w:t>
      </w:r>
      <w:r w:rsidRPr="00C0292D">
        <w:rPr>
          <w:rFonts w:cs="Arial Unicode MS"/>
        </w:rPr>
        <w:t xml:space="preserve"> change</w:t>
      </w:r>
      <w:r w:rsidR="006F5244" w:rsidRPr="00C0292D">
        <w:rPr>
          <w:rFonts w:cs="Arial Unicode MS"/>
        </w:rPr>
        <w:t>s</w:t>
      </w:r>
      <w:r w:rsidRPr="00C0292D">
        <w:rPr>
          <w:rFonts w:cs="Arial Unicode MS"/>
        </w:rPr>
        <w:t xml:space="preserve"> would lead to aggregation of this protein and trigger </w:t>
      </w:r>
      <w:r w:rsidR="00F853DE">
        <w:rPr>
          <w:rFonts w:cs="Arial Unicode MS"/>
        </w:rPr>
        <w:t xml:space="preserve">a chain of events that lead to the </w:t>
      </w:r>
      <w:r w:rsidRPr="00C0292D">
        <w:rPr>
          <w:rFonts w:cs="Arial Unicode MS"/>
        </w:rPr>
        <w:t>eventual cell death. The exact mechanism in which the arsenic displaces the zinc is relatively unknown and not much additional work has been done on the arsenic interac</w:t>
      </w:r>
      <w:r w:rsidR="00935ABA" w:rsidRPr="00C0292D">
        <w:rPr>
          <w:rFonts w:cs="Arial Unicode MS"/>
        </w:rPr>
        <w:t>tion in the zinc finger domain.</w:t>
      </w:r>
      <w:r w:rsidR="0060489F" w:rsidRPr="00C0292D">
        <w:rPr>
          <w:rFonts w:cs="Arial Unicode MS"/>
        </w:rPr>
        <w:t xml:space="preserve"> </w:t>
      </w:r>
      <w:r w:rsidRPr="00C0292D">
        <w:rPr>
          <w:rFonts w:cs="Arial Unicode MS"/>
        </w:rPr>
        <w:t xml:space="preserve">In addition this proposal does not apply for dimethylated arsenic species such as Darinaparsin as the methyl groups take space in arsenic’s co-ordination sphere. </w:t>
      </w:r>
    </w:p>
    <w:p w14:paraId="726E6971" w14:textId="0E7B164B" w:rsidR="00EA7B2E" w:rsidRPr="00C0292D" w:rsidRDefault="00935ABA" w:rsidP="00C0292D">
      <w:pPr>
        <w:pStyle w:val="McGillBodyText"/>
        <w:ind w:firstLine="720"/>
        <w:jc w:val="both"/>
        <w:rPr>
          <w:rFonts w:cs="Arial Unicode MS"/>
        </w:rPr>
      </w:pPr>
      <w:r w:rsidRPr="00C0292D">
        <w:rPr>
          <w:rFonts w:cs="Arial Unicode MS"/>
        </w:rPr>
        <w:lastRenderedPageBreak/>
        <w:t>Another proposal for the mechanism of arsenic</w:t>
      </w:r>
      <w:hyperlink w:anchor="_ENREF_1_17" w:tooltip="Lallemand-Breitenbach, 2012 #16" w:history="1">
        <w:r w:rsidR="00C41A0D" w:rsidRPr="00C0292D">
          <w:rPr>
            <w:rFonts w:cs="Arial Unicode MS"/>
          </w:rPr>
          <w:fldChar w:fldCharType="begin"/>
        </w:r>
        <w:r w:rsidR="00C41A0D">
          <w:rPr>
            <w:rFonts w:cs="Arial Unicode MS"/>
          </w:rPr>
          <w:instrText xml:space="preserve"> ADDIN EN.CITE &lt;EndNote&gt;&lt;Cite&gt;&lt;Author&gt;Lallemand-Breitenbach&lt;/Author&gt;&lt;Year&gt;2012&lt;/Year&gt;&lt;RecNum&gt;16&lt;/RecNum&gt;&lt;DisplayText&gt;&lt;style face="superscript"&gt;17&lt;/style&gt;&lt;/DisplayText&gt;&lt;record&gt;&lt;rec-number&gt;16&lt;/rec-number&gt;&lt;foreign-keys&gt;&lt;key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C41A0D" w:rsidRPr="00C0292D">
          <w:rPr>
            <w:rFonts w:cs="Arial Unicode MS"/>
          </w:rPr>
          <w:fldChar w:fldCharType="separate"/>
        </w:r>
        <w:r w:rsidR="00C41A0D" w:rsidRPr="00B170CA">
          <w:rPr>
            <w:rFonts w:cs="Arial Unicode MS"/>
            <w:noProof/>
            <w:vertAlign w:val="superscript"/>
          </w:rPr>
          <w:t>17</w:t>
        </w:r>
        <w:r w:rsidR="00C41A0D" w:rsidRPr="00C0292D">
          <w:rPr>
            <w:rFonts w:cs="Arial Unicode MS"/>
          </w:rPr>
          <w:fldChar w:fldCharType="end"/>
        </w:r>
      </w:hyperlink>
      <w:r w:rsidR="00BF1034" w:rsidRPr="00C0292D">
        <w:rPr>
          <w:rFonts w:cs="Arial Unicode MS"/>
        </w:rPr>
        <w:t xml:space="preserve"> has been proposed by</w:t>
      </w:r>
      <w:r w:rsidR="00F853DE">
        <w:rPr>
          <w:rFonts w:cs="Arial Unicode MS"/>
        </w:rPr>
        <w:t xml:space="preserve"> Lemmand-Breitenbach</w:t>
      </w:r>
      <w:r w:rsidR="00BF1034" w:rsidRPr="00C0292D">
        <w:rPr>
          <w:rFonts w:cs="Arial Unicode MS"/>
        </w:rPr>
        <w:t xml:space="preserve"> </w:t>
      </w:r>
      <w:commentRangeStart w:id="27"/>
      <w:r w:rsidRPr="00C0292D">
        <w:rPr>
          <w:rFonts w:cs="Arial Unicode MS"/>
        </w:rPr>
        <w:t>involves</w:t>
      </w:r>
      <w:commentRangeEnd w:id="27"/>
      <w:r w:rsidR="0021009A">
        <w:rPr>
          <w:rStyle w:val="CommentReference"/>
          <w:rFonts w:ascii="Calibri" w:eastAsia="宋体" w:hAnsi="Calibri"/>
        </w:rPr>
        <w:commentReference w:id="27"/>
      </w:r>
      <w:r w:rsidRPr="00C0292D">
        <w:rPr>
          <w:rFonts w:cs="Arial Unicode MS"/>
        </w:rPr>
        <w:t xml:space="preserve"> th</w:t>
      </w:r>
      <w:r w:rsidR="00DB2163" w:rsidRPr="00C0292D">
        <w:rPr>
          <w:rFonts w:cs="Arial Unicode MS"/>
        </w:rPr>
        <w:t xml:space="preserve">e ability of arsenic to bind to thiols on PML proteins. Once bound, arsenic would form intermolecular disulfide bridges that result in the multimerization of PML into a mesh. </w:t>
      </w:r>
      <w:r w:rsidR="00AD50EE" w:rsidRPr="00C0292D">
        <w:rPr>
          <w:rFonts w:cs="Arial Unicode MS"/>
        </w:rPr>
        <w:t xml:space="preserve">It is unclear if arsenic has specificity for the thiols in PML. </w:t>
      </w:r>
    </w:p>
    <w:p w14:paraId="10D014B5" w14:textId="77777777" w:rsidR="00572CC5" w:rsidRPr="00C0292D" w:rsidRDefault="00572CC5" w:rsidP="00C0292D">
      <w:pPr>
        <w:pStyle w:val="McGillBodyText"/>
        <w:ind w:firstLine="720"/>
        <w:jc w:val="both"/>
        <w:rPr>
          <w:rFonts w:cs="Arial Unicode MS"/>
        </w:rPr>
      </w:pPr>
    </w:p>
    <w:p w14:paraId="19B71296" w14:textId="77777777" w:rsidR="00EA7B2E" w:rsidRPr="00C0292D" w:rsidRDefault="005970EE" w:rsidP="00C0292D">
      <w:pPr>
        <w:pStyle w:val="McGillFirstLevelSubheading"/>
        <w:rPr>
          <w:rFonts w:cs="Arial Unicode MS"/>
        </w:rPr>
      </w:pPr>
      <w:bookmarkStart w:id="28" w:name="_Toc364069063"/>
      <w:bookmarkStart w:id="29" w:name="_Toc403762232"/>
      <w:r w:rsidRPr="00C0292D">
        <w:rPr>
          <w:rFonts w:cs="Arial Unicode MS"/>
        </w:rPr>
        <w:t>1.2 Chemistry of Arsenic compounds</w:t>
      </w:r>
      <w:bookmarkEnd w:id="28"/>
      <w:bookmarkEnd w:id="29"/>
    </w:p>
    <w:p w14:paraId="1F50CC20" w14:textId="7DD1C881" w:rsidR="00EA7B2E" w:rsidRPr="00C0292D" w:rsidRDefault="00CA3E50" w:rsidP="00C0292D">
      <w:pPr>
        <w:pStyle w:val="McGillBodyText"/>
        <w:ind w:firstLine="720"/>
        <w:jc w:val="both"/>
        <w:rPr>
          <w:rFonts w:cs="Arial Unicode MS"/>
        </w:rPr>
      </w:pPr>
      <w:r w:rsidRPr="00C0292D">
        <w:rPr>
          <w:rFonts w:cs="Arial Unicode MS"/>
        </w:rPr>
        <w:t>Despite the frequent use of this concept to explain arsenic’s poisonous attributes,</w:t>
      </w:r>
      <w:r w:rsidR="00314235" w:rsidRPr="00C0292D">
        <w:rPr>
          <w:rFonts w:cs="Arial Unicode MS"/>
        </w:rPr>
        <w:t xml:space="preserve"> </w:t>
      </w:r>
      <w:r w:rsidR="00D76659" w:rsidRPr="00C0292D">
        <w:rPr>
          <w:rFonts w:cs="Arial Unicode MS"/>
        </w:rPr>
        <w:t xml:space="preserve">the chemistry of this interaction is not well </w:t>
      </w:r>
      <w:r w:rsidR="00C94D89" w:rsidRPr="00C0292D">
        <w:rPr>
          <w:rFonts w:cs="Arial Unicode MS"/>
        </w:rPr>
        <w:t>understood</w:t>
      </w:r>
      <w:r w:rsidR="00D76659" w:rsidRPr="00C0292D">
        <w:rPr>
          <w:rFonts w:cs="Arial Unicode MS"/>
        </w:rPr>
        <w:t xml:space="preserve">. </w:t>
      </w:r>
      <w:r w:rsidR="00DB066B" w:rsidRPr="00C0292D">
        <w:rPr>
          <w:rFonts w:cs="Arial Unicode MS"/>
        </w:rPr>
        <w:t xml:space="preserve"> </w:t>
      </w:r>
      <w:r w:rsidR="001475F2" w:rsidRPr="00C0292D">
        <w:rPr>
          <w:rFonts w:cs="Arial Unicode MS"/>
        </w:rPr>
        <w:t>This section will outline the approaches taken in chemistry to resolve the kinetics and thermodynamics of the arsenic th</w:t>
      </w:r>
      <w:r w:rsidR="006F5244" w:rsidRPr="00C0292D">
        <w:rPr>
          <w:rFonts w:cs="Arial Unicode MS"/>
        </w:rPr>
        <w:t xml:space="preserve">iol </w:t>
      </w:r>
      <w:r w:rsidR="001475F2" w:rsidRPr="00C0292D">
        <w:rPr>
          <w:rFonts w:cs="Arial Unicode MS"/>
        </w:rPr>
        <w:t>interaction.</w:t>
      </w:r>
    </w:p>
    <w:p w14:paraId="79B3B3F9" w14:textId="77777777" w:rsidR="009856C5" w:rsidRPr="00C0292D" w:rsidRDefault="00B2331C" w:rsidP="00C0292D">
      <w:pPr>
        <w:pStyle w:val="McGillSecondLevelSubheading"/>
        <w:rPr>
          <w:rFonts w:cs="Arial Unicode MS"/>
        </w:rPr>
      </w:pPr>
      <w:bookmarkStart w:id="30" w:name="_Toc364069064"/>
      <w:bookmarkStart w:id="31" w:name="_Toc403762233"/>
      <w:r w:rsidRPr="00C0292D">
        <w:rPr>
          <w:rFonts w:cs="Arial Unicode MS"/>
        </w:rPr>
        <w:t xml:space="preserve">1.2.1 </w:t>
      </w:r>
      <w:r w:rsidR="009856C5" w:rsidRPr="00C0292D">
        <w:rPr>
          <w:rFonts w:cs="Arial Unicode MS"/>
        </w:rPr>
        <w:t>Redox of arsenic by GSH</w:t>
      </w:r>
      <w:bookmarkEnd w:id="30"/>
      <w:bookmarkEnd w:id="31"/>
    </w:p>
    <w:p w14:paraId="7E0C5B2D" w14:textId="2FDD22D8" w:rsidR="00F748F9" w:rsidRPr="00C0292D" w:rsidRDefault="009856C5" w:rsidP="00C0292D">
      <w:pPr>
        <w:pStyle w:val="McGillBodyText"/>
        <w:jc w:val="both"/>
        <w:rPr>
          <w:rFonts w:cs="Arial Unicode MS"/>
        </w:rPr>
      </w:pPr>
      <w:r w:rsidRPr="00C0292D">
        <w:rPr>
          <w:rFonts w:cs="Arial Unicode MS"/>
        </w:rPr>
        <w:tab/>
        <w:t xml:space="preserve"> Cullen et al</w:t>
      </w:r>
      <w:r w:rsidR="00D64EAE" w:rsidRPr="00C0292D">
        <w:rPr>
          <w:rFonts w:cs="Arial Unicode MS"/>
        </w:rPr>
        <w:t>.</w:t>
      </w:r>
      <w:hyperlink w:anchor="_ENREF_1_18" w:tooltip="Cullen, 1984 #45" w:history="1">
        <w:r w:rsidR="00C41A0D" w:rsidRPr="00C0292D">
          <w:rPr>
            <w:rFonts w:cs="Arial Unicode MS"/>
          </w:rPr>
          <w:fldChar w:fldCharType="begin"/>
        </w:r>
        <w:r w:rsidR="00C41A0D">
          <w:rPr>
            <w:rFonts w:cs="Arial Unicode MS"/>
          </w:rPr>
          <w:instrText xml:space="preserve"> ADDIN EN.CITE &lt;EndNote&gt;&lt;Cite&gt;&lt;Author&gt;Cullen&lt;/Author&gt;&lt;Year&gt;1984&lt;/Year&gt;&lt;RecNum&gt;45&lt;/RecNum&gt;&lt;DisplayText&gt;&lt;style face="superscript"&gt;18&lt;/style&gt;&lt;/DisplayText&gt;&lt;record&gt;&lt;rec-number&gt;45&lt;/rec-number&gt;&lt;foreign-keys&gt;&lt;key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C41A0D" w:rsidRPr="00C0292D">
          <w:rPr>
            <w:rFonts w:cs="Arial Unicode MS"/>
          </w:rPr>
          <w:fldChar w:fldCharType="separate"/>
        </w:r>
        <w:r w:rsidR="00C41A0D" w:rsidRPr="00B170CA">
          <w:rPr>
            <w:rFonts w:cs="Arial Unicode MS"/>
            <w:noProof/>
            <w:vertAlign w:val="superscript"/>
          </w:rPr>
          <w:t>18</w:t>
        </w:r>
        <w:r w:rsidR="00C41A0D" w:rsidRPr="00C0292D">
          <w:rPr>
            <w:rFonts w:cs="Arial Unicode MS"/>
          </w:rPr>
          <w:fldChar w:fldCharType="end"/>
        </w:r>
      </w:hyperlink>
      <w:r w:rsidRPr="00C0292D">
        <w:rPr>
          <w:rFonts w:cs="Arial Unicode MS"/>
        </w:rPr>
        <w:t xml:space="preserve"> first discovered the ability of </w:t>
      </w:r>
      <w:r w:rsidR="003654B6" w:rsidRPr="00C0292D">
        <w:rPr>
          <w:rFonts w:cs="Arial Unicode MS"/>
        </w:rPr>
        <w:t>thiols</w:t>
      </w:r>
      <w:r w:rsidRPr="00C0292D">
        <w:rPr>
          <w:rFonts w:cs="Arial Unicode MS"/>
        </w:rPr>
        <w:t xml:space="preserve"> to reduce Me</w:t>
      </w:r>
      <w:r w:rsidRPr="00C0292D">
        <w:rPr>
          <w:rFonts w:cs="Arial Unicode MS"/>
          <w:vertAlign w:val="subscript"/>
        </w:rPr>
        <w:t>2</w:t>
      </w:r>
      <w:r w:rsidRPr="00C0292D">
        <w:rPr>
          <w:rFonts w:cs="Arial Unicode MS"/>
        </w:rPr>
        <w:t>AsOOH(V) to form Me</w:t>
      </w:r>
      <w:r w:rsidRPr="00C0292D">
        <w:rPr>
          <w:rFonts w:cs="Arial Unicode MS"/>
          <w:vertAlign w:val="subscript"/>
        </w:rPr>
        <w:t>2</w:t>
      </w:r>
      <w:r w:rsidRPr="00C0292D">
        <w:rPr>
          <w:rFonts w:cs="Arial Unicode MS"/>
        </w:rPr>
        <w:t xml:space="preserve">AsGSH (III). </w:t>
      </w:r>
    </w:p>
    <w:p w14:paraId="3B12DA23" w14:textId="77777777" w:rsidR="00614E4C" w:rsidRPr="00C0292D" w:rsidRDefault="00614E4C" w:rsidP="00C0292D">
      <w:pPr>
        <w:pStyle w:val="McGillBodyText"/>
        <w:jc w:val="both"/>
        <w:rPr>
          <w:rFonts w:cs="Arial Unicode MS"/>
        </w:rPr>
      </w:pPr>
    </w:p>
    <w:p w14:paraId="14C46716" w14:textId="252972A6" w:rsidR="00F748F9" w:rsidRPr="00C0292D" w:rsidRDefault="006E03F5" w:rsidP="00C41A0D">
      <w:pPr>
        <w:pStyle w:val="McGillBodyText"/>
        <w:rPr>
          <w:rFonts w:cs="Arial Unicode MS"/>
        </w:rPr>
      </w:pPr>
      <w:r w:rsidRPr="00C0292D">
        <w:rPr>
          <w:rFonts w:cs="Arial Unicode MS"/>
        </w:rPr>
        <w:object w:dxaOrig="9005" w:dyaOrig="3218" w14:anchorId="5F29CB03">
          <v:shape id="_x0000_i1027" type="#_x0000_t75" style="width:443.3pt;height:158.5pt" o:ole="">
            <v:imagedata r:id="rId20" o:title=""/>
          </v:shape>
          <o:OLEObject Type="Embed" ProgID="ChemDraw.Document.6.0" ShapeID="_x0000_i1027" DrawAspect="Content" ObjectID="_1477505291" r:id="rId21"/>
        </w:object>
      </w:r>
      <w:r w:rsidR="00AA69F1" w:rsidRPr="00C0292D">
        <w:rPr>
          <w:rFonts w:cs="Arial Unicode MS"/>
          <w:b/>
        </w:rPr>
        <w:t xml:space="preserve">Figure </w:t>
      </w:r>
      <w:r w:rsidR="00AA69F1" w:rsidRPr="00C0292D">
        <w:rPr>
          <w:rFonts w:cs="Arial Unicode MS"/>
          <w:b/>
        </w:rPr>
        <w:fldChar w:fldCharType="begin"/>
      </w:r>
      <w:r w:rsidR="00AA69F1" w:rsidRPr="00C0292D">
        <w:rPr>
          <w:rFonts w:cs="Arial Unicode MS"/>
          <w:b/>
        </w:rPr>
        <w:instrText xml:space="preserve"> SEQ Figure \* ARABIC </w:instrText>
      </w:r>
      <w:r w:rsidR="00AA69F1" w:rsidRPr="00C0292D">
        <w:rPr>
          <w:rFonts w:cs="Arial Unicode MS"/>
          <w:b/>
        </w:rPr>
        <w:fldChar w:fldCharType="separate"/>
      </w:r>
      <w:r w:rsidR="00AB5BEE">
        <w:rPr>
          <w:rFonts w:cs="Arial Unicode MS"/>
          <w:b/>
          <w:noProof/>
        </w:rPr>
        <w:t>7</w:t>
      </w:r>
      <w:r w:rsidR="00AA69F1" w:rsidRPr="00C0292D">
        <w:rPr>
          <w:rFonts w:cs="Arial Unicode MS"/>
          <w:b/>
        </w:rPr>
        <w:fldChar w:fldCharType="end"/>
      </w:r>
      <w:r w:rsidR="00AA69F1" w:rsidRPr="00C0292D">
        <w:rPr>
          <w:rFonts w:cs="Arial Unicode MS"/>
          <w:b/>
        </w:rPr>
        <w:t>: Reduction of dimethylarsinic acid and monomethylarsinic acid by thiols.</w:t>
      </w:r>
    </w:p>
    <w:p w14:paraId="4DB3734F" w14:textId="77777777" w:rsidR="00614E4C" w:rsidRPr="00C0292D" w:rsidRDefault="003654B6" w:rsidP="00C0292D">
      <w:pPr>
        <w:pStyle w:val="McGillBodyText"/>
        <w:jc w:val="both"/>
        <w:rPr>
          <w:rFonts w:cs="Arial Unicode MS"/>
        </w:rPr>
      </w:pPr>
      <w:r w:rsidRPr="00C0292D">
        <w:rPr>
          <w:rFonts w:cs="Arial Unicode MS"/>
        </w:rPr>
        <w:tab/>
        <w:t>They use</w:t>
      </w:r>
      <w:r w:rsidR="00E67B36" w:rsidRPr="00C0292D">
        <w:rPr>
          <w:rFonts w:cs="Arial Unicode MS"/>
        </w:rPr>
        <w:t>d a range of</w:t>
      </w:r>
      <w:r w:rsidRPr="00C0292D">
        <w:rPr>
          <w:rFonts w:cs="Arial Unicode MS"/>
        </w:rPr>
        <w:t xml:space="preserve"> thiols such as GSH, Cys</w:t>
      </w:r>
      <w:r w:rsidR="00E67B36" w:rsidRPr="00C0292D">
        <w:rPr>
          <w:rFonts w:cs="Arial Unicode MS"/>
        </w:rPr>
        <w:t xml:space="preserve"> and</w:t>
      </w:r>
      <w:r w:rsidRPr="00C0292D">
        <w:rPr>
          <w:rFonts w:cs="Arial Unicode MS"/>
        </w:rPr>
        <w:t xml:space="preserve"> </w:t>
      </w:r>
      <w:r w:rsidR="00D17971" w:rsidRPr="00C0292D">
        <w:rPr>
          <w:rFonts w:cs="Arial Unicode MS"/>
        </w:rPr>
        <w:t>mercaptoethanol which</w:t>
      </w:r>
      <w:r w:rsidR="00E67B36" w:rsidRPr="00C0292D">
        <w:rPr>
          <w:rFonts w:cs="Arial Unicode MS"/>
        </w:rPr>
        <w:t xml:space="preserve"> had a range of p</w:t>
      </w:r>
      <w:r w:rsidR="006F5244" w:rsidRPr="00C0292D">
        <w:rPr>
          <w:rFonts w:cs="Arial Unicode MS"/>
        </w:rPr>
        <w:t>K</w:t>
      </w:r>
      <w:r w:rsidR="00E67B36" w:rsidRPr="00C0292D">
        <w:rPr>
          <w:rFonts w:cs="Arial Unicode MS"/>
        </w:rPr>
        <w:t>as. They concluded that the thiols did not have to be depro</w:t>
      </w:r>
      <w:r w:rsidR="006F5244" w:rsidRPr="00C0292D">
        <w:rPr>
          <w:rFonts w:cs="Arial Unicode MS"/>
        </w:rPr>
        <w:t>to</w:t>
      </w:r>
      <w:r w:rsidR="00E67B36" w:rsidRPr="00C0292D">
        <w:rPr>
          <w:rFonts w:cs="Arial Unicode MS"/>
        </w:rPr>
        <w:t xml:space="preserve">nated before this reduction took place as they could perform this reaction in a range of pH below that of the pKa of the thiol. </w:t>
      </w:r>
    </w:p>
    <w:p w14:paraId="785B8001" w14:textId="20D52650" w:rsidR="00974211" w:rsidRPr="00C0292D" w:rsidRDefault="00974211" w:rsidP="00C0292D">
      <w:pPr>
        <w:pStyle w:val="McGillBodyText"/>
        <w:ind w:firstLine="720"/>
        <w:jc w:val="both"/>
        <w:rPr>
          <w:rFonts w:cs="Arial Unicode MS"/>
        </w:rPr>
      </w:pPr>
      <w:r w:rsidRPr="00C0292D">
        <w:rPr>
          <w:rFonts w:cs="Arial Unicode MS"/>
        </w:rPr>
        <w:t>Delnomdedieu et al</w:t>
      </w:r>
      <w:hyperlink w:anchor="_ENREF_1_19" w:tooltip="Delnomdedieu, 1994 #42" w:history="1">
        <w:r w:rsidR="00C41A0D" w:rsidRPr="00C0292D">
          <w:rPr>
            <w:rFonts w:cs="Arial Unicode MS"/>
          </w:rPr>
          <w:fldChar w:fldCharType="begin"/>
        </w:r>
        <w:r w:rsidR="00C41A0D">
          <w:rPr>
            <w:rFonts w:cs="Arial Unicode MS"/>
          </w:rPr>
          <w:instrText xml:space="preserve"> ADDIN EN.CITE &lt;EndNote&gt;&lt;Cite&gt;&lt;Author&gt;Delnomdedieu&lt;/Author&gt;&lt;Year&gt;1994&lt;/Year&gt;&lt;RecNum&gt;42&lt;/RecNum&gt;&lt;DisplayText&gt;&lt;style face="superscript"&gt;19&lt;/style&gt;&lt;/DisplayText&gt;&lt;record&gt;&lt;rec-number&gt;42&lt;/rec-number&gt;&lt;foreign-keys&gt;&lt;key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C41A0D" w:rsidRPr="00C0292D">
          <w:rPr>
            <w:rFonts w:cs="Arial Unicode MS"/>
          </w:rPr>
          <w:fldChar w:fldCharType="separate"/>
        </w:r>
        <w:r w:rsidR="00C41A0D" w:rsidRPr="00B170CA">
          <w:rPr>
            <w:rFonts w:cs="Arial Unicode MS"/>
            <w:noProof/>
            <w:vertAlign w:val="superscript"/>
          </w:rPr>
          <w:t>19</w:t>
        </w:r>
        <w:r w:rsidR="00C41A0D" w:rsidRPr="00C0292D">
          <w:rPr>
            <w:rFonts w:cs="Arial Unicode MS"/>
          </w:rPr>
          <w:fldChar w:fldCharType="end"/>
        </w:r>
      </w:hyperlink>
      <w:r w:rsidRPr="00C0292D">
        <w:rPr>
          <w:rFonts w:cs="Arial Unicode MS"/>
        </w:rPr>
        <w:t xml:space="preserve"> built upon this work using modern NMR spectroscopy. They also noticed at as the pH increased, there is the possibility of the formation of free Me2As</w:t>
      </w:r>
      <w:r w:rsidRPr="00C0292D">
        <w:rPr>
          <w:rFonts w:cs="Arial Unicode MS"/>
          <w:vertAlign w:val="superscript"/>
        </w:rPr>
        <w:t>+</w:t>
      </w:r>
      <w:r w:rsidRPr="00C0292D">
        <w:rPr>
          <w:rFonts w:cs="Arial Unicode MS"/>
        </w:rPr>
        <w:t>. This is because even though there was no direct peak for that of free Me2As</w:t>
      </w:r>
      <w:r w:rsidRPr="00C0292D">
        <w:rPr>
          <w:rFonts w:cs="Arial Unicode MS"/>
          <w:vertAlign w:val="superscript"/>
        </w:rPr>
        <w:t xml:space="preserve">+, </w:t>
      </w:r>
      <w:r w:rsidRPr="00C0292D">
        <w:rPr>
          <w:rFonts w:cs="Arial Unicode MS"/>
        </w:rPr>
        <w:t>the noticed the chemical shift of the methyl peaks would shift slightly as the pH was increased. They proposed change in the chemical shift was caused by the involvement of an increased amount of Me2As</w:t>
      </w:r>
      <w:r w:rsidRPr="00C0292D">
        <w:rPr>
          <w:rFonts w:cs="Arial Unicode MS"/>
          <w:vertAlign w:val="superscript"/>
        </w:rPr>
        <w:t>+</w:t>
      </w:r>
      <w:r w:rsidRPr="00C0292D">
        <w:rPr>
          <w:rFonts w:cs="Arial Unicode MS"/>
        </w:rPr>
        <w:t xml:space="preserve"> as solution was basified. Based on this they proposed that the reduction occurred before binding to the thiol. They also noted changes in the spectrum at high pH; the two diastereoteopic methyl peaks would become</w:t>
      </w:r>
      <w:r w:rsidR="001E07E8" w:rsidRPr="00C0292D">
        <w:rPr>
          <w:rFonts w:cs="Arial Unicode MS"/>
        </w:rPr>
        <w:t xml:space="preserve"> a single peak. However no kinetic measurement</w:t>
      </w:r>
      <w:r w:rsidR="006F5244" w:rsidRPr="00C0292D">
        <w:rPr>
          <w:rFonts w:cs="Arial Unicode MS"/>
        </w:rPr>
        <w:t>s</w:t>
      </w:r>
      <w:r w:rsidR="001E07E8" w:rsidRPr="00C0292D">
        <w:rPr>
          <w:rFonts w:cs="Arial Unicode MS"/>
        </w:rPr>
        <w:t xml:space="preserve"> w</w:t>
      </w:r>
      <w:r w:rsidR="006F5244" w:rsidRPr="00C0292D">
        <w:rPr>
          <w:rFonts w:cs="Arial Unicode MS"/>
        </w:rPr>
        <w:t>ere</w:t>
      </w:r>
      <w:r w:rsidR="001E07E8" w:rsidRPr="00C0292D">
        <w:rPr>
          <w:rFonts w:cs="Arial Unicode MS"/>
        </w:rPr>
        <w:t xml:space="preserve"> done on the system. </w:t>
      </w:r>
    </w:p>
    <w:p w14:paraId="694A8C30" w14:textId="28BB840F" w:rsidR="00736F2E" w:rsidRPr="00C0292D" w:rsidRDefault="00B11B07" w:rsidP="00C0292D">
      <w:pPr>
        <w:pStyle w:val="McGillBodyText"/>
        <w:jc w:val="both"/>
        <w:rPr>
          <w:rFonts w:cs="Arial Unicode MS"/>
        </w:rPr>
      </w:pPr>
      <w:r w:rsidRPr="00C0292D">
        <w:rPr>
          <w:rFonts w:cs="Arial Unicode MS"/>
        </w:rPr>
        <w:lastRenderedPageBreak/>
        <w:tab/>
        <w:t>Carter et al</w:t>
      </w:r>
      <w:hyperlink w:anchor="_ENREF_1_20" w:tooltip="Scott, 1993 #44" w:history="1">
        <w:r w:rsidR="00C41A0D" w:rsidRPr="00C0292D">
          <w:rPr>
            <w:rFonts w:cs="Arial Unicode MS"/>
          </w:rPr>
          <w:fldChar w:fldCharType="begin"/>
        </w:r>
        <w:r w:rsidR="00C41A0D">
          <w:rPr>
            <w:rFonts w:cs="Arial Unicode MS"/>
          </w:rPr>
          <w:instrText xml:space="preserve"> ADDIN EN.CITE &lt;EndNote&gt;&lt;Cite&gt;&lt;Author&gt;Scott&lt;/Author&gt;&lt;Year&gt;1993&lt;/Year&gt;&lt;RecNum&gt;44&lt;/RecNum&gt;&lt;DisplayText&gt;&lt;style face="superscript"&gt;20&lt;/style&gt;&lt;/DisplayText&gt;&lt;record&gt;&lt;rec-number&gt;44&lt;/rec-number&gt;&lt;foreign-keys&gt;&lt;key app="EN" db-id="925ewvdr4stppxextfzpv0x4edx2rrttpr5r" timestamp="1355783925"&gt;44&lt;/key&gt;&lt;/foreign-keys&gt;&lt;ref-type name="Journal Article"&gt;17&lt;/ref-type&gt;&lt;contributors&gt;&lt;authors&gt;&lt;author&gt;Scott, N&lt;/author&gt;&lt;author&gt;Hatlelid, K M&lt;/author&gt;&lt;author&gt;MacKenzie, N E&lt;/author&gt;&lt;author&gt;Carter, D E&lt;/author&gt;&lt;/authors&gt;&lt;/contributors&gt;&lt;titles&gt;&lt;title&gt;Reactions of arsenic(III) and arsenic(V) species with glutathione.&lt;/title&gt;&lt;secondary-title&gt;Chemical research in toxicology&lt;/secondary-title&gt;&lt;/titles&gt;&lt;periodical&gt;&lt;full-title&gt;Chemical Research in Toxicology&lt;/full-title&gt;&lt;abbr-1&gt;Chem. Res. Toxicol.&lt;/abbr-1&gt;&lt;abbr-2&gt;Chem Res Toxicol&lt;/abbr-2&gt;&lt;/periodical&gt;&lt;pages&gt;102-6&lt;/pages&gt;&lt;volume&gt;6&lt;/volume&gt;&lt;keywords&gt;&lt;keyword&gt;Arsenates&lt;/keyword&gt;&lt;keyword&gt;Arsenates: chemistry&lt;/keyword&gt;&lt;keyword&gt;Arsenic&lt;/keyword&gt;&lt;keyword&gt;Arsenic: chemistry&lt;/keyword&gt;&lt;keyword&gt;Arsenicals&lt;/keyword&gt;&lt;keyword&gt;Arsenicals: chemical synthesis&lt;/keyword&gt;&lt;keyword&gt;Arsenicals: chemistry&lt;/keyword&gt;&lt;keyword&gt;Cacodylic Acid&lt;/keyword&gt;&lt;keyword&gt;Cacodylic Acid: chemistry&lt;/keyword&gt;&lt;keyword&gt;Glutathione&lt;/keyword&gt;&lt;keyword&gt;Glutathione: chemistry&lt;/keyword&gt;&lt;keyword&gt;Magnetic Resonance Spectroscopy&lt;/keyword&gt;&lt;keyword&gt;Oxidation-Reduction&lt;/keyword&gt;&lt;keyword&gt;Spectrometry, Mass, Fast Atom Bombardment&lt;/keyword&gt;&lt;/keywords&gt;&lt;dates&gt;&lt;year&gt;1993&lt;/year&gt;&lt;/dates&gt;&lt;accession-num&gt;8448339&lt;/accession-num&gt;&lt;urls&gt;&lt;/urls&gt;&lt;/record&gt;&lt;/Cite&gt;&lt;/EndNote&gt;</w:instrText>
        </w:r>
        <w:r w:rsidR="00C41A0D" w:rsidRPr="00C0292D">
          <w:rPr>
            <w:rFonts w:cs="Arial Unicode MS"/>
          </w:rPr>
          <w:fldChar w:fldCharType="separate"/>
        </w:r>
        <w:r w:rsidR="00C41A0D" w:rsidRPr="00B170CA">
          <w:rPr>
            <w:rFonts w:cs="Arial Unicode MS"/>
            <w:noProof/>
            <w:vertAlign w:val="superscript"/>
          </w:rPr>
          <w:t>20</w:t>
        </w:r>
        <w:r w:rsidR="00C41A0D" w:rsidRPr="00C0292D">
          <w:rPr>
            <w:rFonts w:cs="Arial Unicode MS"/>
          </w:rPr>
          <w:fldChar w:fldCharType="end"/>
        </w:r>
      </w:hyperlink>
      <w:r w:rsidRPr="00C0292D">
        <w:rPr>
          <w:rFonts w:cs="Arial Unicode MS"/>
        </w:rPr>
        <w:t xml:space="preserve"> showed the reduction of </w:t>
      </w:r>
      <w:r w:rsidR="00AE2E97" w:rsidRPr="00C0292D">
        <w:rPr>
          <w:rFonts w:cs="Arial Unicode MS"/>
        </w:rPr>
        <w:t>arsenate</w:t>
      </w:r>
      <w:r w:rsidRPr="00C0292D">
        <w:rPr>
          <w:rFonts w:cs="Arial Unicode MS"/>
        </w:rPr>
        <w:t xml:space="preserve"> to form As(GS)</w:t>
      </w:r>
      <w:r w:rsidRPr="00C0292D">
        <w:rPr>
          <w:rFonts w:cs="Arial Unicode MS"/>
          <w:vertAlign w:val="subscript"/>
        </w:rPr>
        <w:t>3</w:t>
      </w:r>
      <w:r w:rsidR="00792B18">
        <w:rPr>
          <w:rFonts w:cs="Arial Unicode MS"/>
        </w:rPr>
        <w:t xml:space="preserve"> </w:t>
      </w:r>
    </w:p>
    <w:p w14:paraId="6BF107F1" w14:textId="77777777" w:rsidR="00736F2E" w:rsidRPr="00C0292D" w:rsidRDefault="00AE2E97" w:rsidP="00C0292D">
      <w:pPr>
        <w:pStyle w:val="McGillBodyText"/>
        <w:jc w:val="both"/>
        <w:rPr>
          <w:rFonts w:cs="Arial Unicode MS"/>
        </w:rPr>
      </w:pPr>
      <w:r w:rsidRPr="00C0292D">
        <w:rPr>
          <w:rFonts w:cs="Arial Unicode MS"/>
        </w:rPr>
        <w:tab/>
      </w:r>
      <w:r w:rsidRPr="00C0292D">
        <w:rPr>
          <w:rFonts w:cs="Arial Unicode MS"/>
        </w:rPr>
        <w:object w:dxaOrig="6271" w:dyaOrig="410" w14:anchorId="615E0F73">
          <v:shape id="_x0000_i1028" type="#_x0000_t75" style="width:313.8pt;height:20.4pt" o:ole="">
            <v:imagedata r:id="rId22" o:title=""/>
          </v:shape>
          <o:OLEObject Type="Embed" ProgID="ChemDraw.Document.6.0" ShapeID="_x0000_i1028" DrawAspect="Content" ObjectID="_1477505292" r:id="rId23"/>
        </w:object>
      </w:r>
    </w:p>
    <w:p w14:paraId="18CAA815" w14:textId="77777777" w:rsidR="00B11B07" w:rsidRPr="00C0292D" w:rsidRDefault="00AE2E97" w:rsidP="00C0292D">
      <w:pPr>
        <w:pStyle w:val="McGillBodyText"/>
        <w:jc w:val="both"/>
        <w:rPr>
          <w:rFonts w:cs="Arial Unicode MS"/>
        </w:rPr>
      </w:pPr>
      <w:r w:rsidRPr="00C0292D">
        <w:rPr>
          <w:rFonts w:cs="Arial Unicode MS"/>
        </w:rPr>
        <w:t xml:space="preserve">This reaction was found to happen readily at pH 7 and has been fully characterised by </w:t>
      </w:r>
      <w:r w:rsidRPr="00C0292D">
        <w:rPr>
          <w:rFonts w:cs="Arial Unicode MS"/>
          <w:vertAlign w:val="superscript"/>
        </w:rPr>
        <w:t>1</w:t>
      </w:r>
      <w:r w:rsidRPr="00C0292D">
        <w:rPr>
          <w:rFonts w:cs="Arial Unicode MS"/>
        </w:rPr>
        <w:t xml:space="preserve">H and </w:t>
      </w:r>
      <w:r w:rsidR="006F5244" w:rsidRPr="00C0292D">
        <w:rPr>
          <w:rFonts w:cs="Arial Unicode MS"/>
          <w:vertAlign w:val="superscript"/>
        </w:rPr>
        <w:t>13</w:t>
      </w:r>
      <w:r w:rsidRPr="00C0292D">
        <w:rPr>
          <w:rFonts w:cs="Arial Unicode MS"/>
        </w:rPr>
        <w:t>C NMR. They proposed that like for the methylated systems, the arsenate reduction occurred before the binding to GS as a when used a ratio of 1:2 or less, the formation of As(SG)</w:t>
      </w:r>
      <w:r w:rsidRPr="00C0292D">
        <w:rPr>
          <w:rFonts w:cs="Arial Unicode MS"/>
        </w:rPr>
        <w:softHyphen/>
      </w:r>
      <w:r w:rsidRPr="00C0292D">
        <w:rPr>
          <w:rFonts w:cs="Arial Unicode MS"/>
          <w:vertAlign w:val="subscript"/>
        </w:rPr>
        <w:t>3</w:t>
      </w:r>
      <w:r w:rsidRPr="00C0292D">
        <w:rPr>
          <w:rFonts w:cs="Arial Unicode MS"/>
        </w:rPr>
        <w:t xml:space="preserve"> was not observed. </w:t>
      </w:r>
    </w:p>
    <w:p w14:paraId="319EE71A" w14:textId="77777777" w:rsidR="0099193E" w:rsidRPr="00C0292D" w:rsidRDefault="0079262A" w:rsidP="00C0292D">
      <w:pPr>
        <w:pStyle w:val="McGillBodyText"/>
        <w:jc w:val="both"/>
        <w:rPr>
          <w:rFonts w:cs="Arial Unicode MS"/>
        </w:rPr>
      </w:pPr>
      <w:r w:rsidRPr="00C0292D">
        <w:rPr>
          <w:rFonts w:cs="Arial Unicode MS"/>
        </w:rPr>
        <w:tab/>
        <w:t xml:space="preserve">Arsenic (III) species are formed </w:t>
      </w:r>
      <w:r w:rsidR="00AF5129" w:rsidRPr="00C0292D">
        <w:rPr>
          <w:rFonts w:cs="Arial Unicode MS"/>
        </w:rPr>
        <w:t>in the presence of a reducing environments. However, in non-reducing</w:t>
      </w:r>
      <w:r w:rsidR="003B053A" w:rsidRPr="00C0292D">
        <w:rPr>
          <w:rFonts w:cs="Arial Unicode MS"/>
        </w:rPr>
        <w:t xml:space="preserve"> aqueous</w:t>
      </w:r>
      <w:r w:rsidR="00AF5129" w:rsidRPr="00C0292D">
        <w:rPr>
          <w:rFonts w:cs="Arial Unicode MS"/>
        </w:rPr>
        <w:t xml:space="preserve"> environments, arsenic (III) species are </w:t>
      </w:r>
      <w:r w:rsidR="003B053A" w:rsidRPr="00C0292D">
        <w:rPr>
          <w:rFonts w:cs="Arial Unicode MS"/>
        </w:rPr>
        <w:t xml:space="preserve">unstable. </w:t>
      </w:r>
      <w:r w:rsidR="009E1A7E" w:rsidRPr="00C0292D">
        <w:rPr>
          <w:rFonts w:cs="Arial Unicode MS"/>
        </w:rPr>
        <w:t xml:space="preserve">This has been noted by Cullen et al as they found the </w:t>
      </w:r>
      <w:r w:rsidR="000C0268" w:rsidRPr="00C0292D">
        <w:rPr>
          <w:rFonts w:cs="Arial Unicode MS"/>
        </w:rPr>
        <w:t>Me</w:t>
      </w:r>
      <w:r w:rsidR="000C0268" w:rsidRPr="00C0292D">
        <w:rPr>
          <w:rFonts w:cs="Arial Unicode MS"/>
          <w:vertAlign w:val="subscript"/>
        </w:rPr>
        <w:t>2</w:t>
      </w:r>
      <w:r w:rsidR="000C0268" w:rsidRPr="00C0292D">
        <w:rPr>
          <w:rFonts w:cs="Arial Unicode MS"/>
        </w:rPr>
        <w:t>AsCys</w:t>
      </w:r>
      <w:r w:rsidR="009E1A7E" w:rsidRPr="00C0292D">
        <w:rPr>
          <w:rFonts w:cs="Arial Unicode MS"/>
        </w:rPr>
        <w:t xml:space="preserve"> and </w:t>
      </w:r>
      <w:r w:rsidR="000C0268" w:rsidRPr="00C0292D">
        <w:rPr>
          <w:rFonts w:cs="Arial Unicode MS"/>
        </w:rPr>
        <w:t>Me2AsGS</w:t>
      </w:r>
      <w:r w:rsidR="009E1A7E" w:rsidRPr="00C0292D">
        <w:rPr>
          <w:rFonts w:cs="Arial Unicode MS"/>
        </w:rPr>
        <w:t xml:space="preserve"> were unsta</w:t>
      </w:r>
      <w:r w:rsidR="005B7EE7" w:rsidRPr="00C0292D">
        <w:rPr>
          <w:rFonts w:cs="Arial Unicode MS"/>
        </w:rPr>
        <w:t xml:space="preserve">ble in solution </w:t>
      </w:r>
      <w:r w:rsidR="00365A54" w:rsidRPr="00C0292D">
        <w:rPr>
          <w:rFonts w:cs="Arial Unicode MS"/>
        </w:rPr>
        <w:t>and rapidly decomposed to their parent oxidation state V acid along with the production o</w:t>
      </w:r>
      <w:r w:rsidR="0099193E" w:rsidRPr="00C0292D">
        <w:rPr>
          <w:rFonts w:cs="Arial Unicode MS"/>
        </w:rPr>
        <w:t>f the disulfide</w:t>
      </w:r>
      <w:r w:rsidR="009E1A7E" w:rsidRPr="00C0292D">
        <w:rPr>
          <w:rFonts w:cs="Arial Unicode MS"/>
        </w:rPr>
        <w:t xml:space="preserve">. </w:t>
      </w:r>
    </w:p>
    <w:p w14:paraId="38149023" w14:textId="77777777" w:rsidR="00AA2BC5" w:rsidRPr="00C0292D" w:rsidRDefault="00AA2BC5" w:rsidP="00C0292D">
      <w:pPr>
        <w:pStyle w:val="McGillBodyText"/>
        <w:jc w:val="both"/>
        <w:rPr>
          <w:rFonts w:cs="Arial Unicode MS"/>
        </w:rPr>
      </w:pPr>
    </w:p>
    <w:p w14:paraId="07EA5154" w14:textId="77777777" w:rsidR="0099193E" w:rsidRPr="00C0292D" w:rsidRDefault="0099193E" w:rsidP="00C0292D">
      <w:pPr>
        <w:pStyle w:val="McGillBodyText"/>
        <w:jc w:val="both"/>
        <w:rPr>
          <w:rFonts w:cs="Arial Unicode MS"/>
        </w:rPr>
      </w:pPr>
      <w:r w:rsidRPr="00C0292D">
        <w:rPr>
          <w:rFonts w:cs="Arial Unicode MS"/>
        </w:rPr>
        <w:object w:dxaOrig="7527" w:dyaOrig="482" w14:anchorId="7083950D">
          <v:shape id="_x0000_i1029" type="#_x0000_t75" style="width:376.1pt;height:23.65pt" o:ole="">
            <v:imagedata r:id="rId24" o:title=""/>
          </v:shape>
          <o:OLEObject Type="Embed" ProgID="ChemDraw.Document.6.0" ShapeID="_x0000_i1029" DrawAspect="Content" ObjectID="_1477505293" r:id="rId25"/>
        </w:object>
      </w:r>
    </w:p>
    <w:p w14:paraId="433EC959" w14:textId="77777777" w:rsidR="0099193E" w:rsidRPr="00C0292D" w:rsidRDefault="0099193E" w:rsidP="00C0292D">
      <w:pPr>
        <w:pStyle w:val="McGillBodyText"/>
        <w:jc w:val="both"/>
        <w:rPr>
          <w:rFonts w:cs="Arial Unicode MS"/>
        </w:rPr>
      </w:pPr>
    </w:p>
    <w:p w14:paraId="5ABF4042" w14:textId="5BFD4398" w:rsidR="0079262A" w:rsidRPr="00C0292D" w:rsidRDefault="00F552F8" w:rsidP="00C0292D">
      <w:pPr>
        <w:pStyle w:val="McGillBodyText"/>
        <w:ind w:firstLine="720"/>
        <w:jc w:val="both"/>
        <w:rPr>
          <w:rFonts w:cs="Arial Unicode MS"/>
        </w:rPr>
      </w:pPr>
      <w:r w:rsidRPr="00C0292D">
        <w:rPr>
          <w:rFonts w:cs="Arial Unicode MS"/>
        </w:rPr>
        <w:t>As a result, they degassed all their solvents prior to use</w:t>
      </w:r>
      <w:r w:rsidR="00820FB6" w:rsidRPr="00C0292D">
        <w:rPr>
          <w:rFonts w:cs="Arial Unicode MS"/>
        </w:rPr>
        <w:t xml:space="preserve"> and noted this improved their yields when compared to that of Zingaro et al</w:t>
      </w:r>
      <w:hyperlink w:anchor="_ENREF_1_21" w:tooltip="Chen, 1975 #217" w:history="1">
        <w:r w:rsidR="00C41A0D" w:rsidRPr="00C0292D">
          <w:rPr>
            <w:rFonts w:cs="Arial Unicode MS"/>
          </w:rPr>
          <w:fldChar w:fldCharType="begin"/>
        </w:r>
        <w:r w:rsidR="00C41A0D">
          <w:rPr>
            <w:rFonts w:cs="Arial Unicode MS"/>
          </w:rPr>
          <w:instrText xml:space="preserve"> ADDIN EN.CITE &lt;EndNote&gt;&lt;Cite&gt;&lt;Author&gt;Chen&lt;/Author&gt;&lt;Year&gt;1975&lt;/Year&gt;&lt;RecNum&gt;217&lt;/RecNum&gt;&lt;DisplayText&gt;&lt;style face="superscript"&gt;21&lt;/style&gt;&lt;/DisplayText&gt;&lt;record&gt;&lt;rec-number&gt;217&lt;/rec-number&gt;&lt;foreign-keys&gt;&lt;key app="EN" db-id="925ewvdr4stppxextfzpv0x4edx2rrttpr5r" timestamp="1358878347"&gt;217&lt;/key&gt;&lt;/foreign-keys&gt;&lt;ref-type name="Journal Article"&gt;17&lt;/ref-type&gt;&lt;contributors&gt;&lt;authors&gt;&lt;author&gt;Chen, G. C.&lt;/author&gt;&lt;author&gt;Zingaro, R. A.&lt;/author&gt;&lt;author&gt;Thompson, C. R.&lt;/author&gt;&lt;/authors&gt;&lt;/contributors&gt;&lt;titles&gt;&lt;title&gt;6-thio and-seleno-[beta]–glucose esters of dimethylarsinous acid&lt;/title&gt;&lt;secondary-title&gt;Carbohydrate Research&lt;/secondary-title&gt;&lt;/titles&gt;&lt;periodical&gt;&lt;full-title&gt;Carbohydrate Research&lt;/full-title&gt;&lt;abbr-1&gt;Carbohydr. Res.&lt;/abbr-1&gt;&lt;abbr-2&gt;Carbohydr Res&lt;/abbr-2&gt;&lt;/periodical&gt;&lt;pages&gt;61-66&lt;/pages&gt;&lt;volume&gt;39&lt;/volume&gt;&lt;number&gt;1&lt;/number&gt;&lt;keywords&gt;&lt;keyword&gt;Arsenicals&lt;/keyword&gt;&lt;keyword&gt;Arsenicals: chemical synthesis&lt;/keyword&gt;&lt;keyword&gt;Glucose&lt;/keyword&gt;&lt;keyword&gt;Glucose: chemical synthesis&lt;/keyword&gt;&lt;keyword&gt;Methods&lt;/keyword&gt;&lt;keyword&gt;Selenium&lt;/keyword&gt;&lt;keyword&gt;Thioglucosides&lt;/keyword&gt;&lt;keyword&gt;Thioglucosides: chemical synthesis&lt;/keyword&gt;&lt;/keywords&gt;&lt;dates&gt;&lt;year&gt;1975&lt;/year&gt;&lt;/dates&gt;&lt;publisher&gt;Elsevier&lt;/publisher&gt;&lt;urls&gt;&lt;related-urls&gt;&lt;url&gt;http://www.ncbi.nlm.nih.gov/pubmed/1111964&lt;/url&gt;&lt;url&gt;http://www.sciencedirect.com/science/article/pii/S0008621500826385&lt;/url&gt;&lt;/related-urls&gt;&lt;pdf-urls&gt;&lt;url&gt;file:///C:/Users/wei/Documents/Mendeley Desktop/Chen, Zingaro, Thompson/Carbohydrate Research/Chen, Zingaro, Thompson - 1975 - 6-thio and-seleno-beta–glucose esters of dimethylarsinous acid.pdf&lt;/url&gt;&lt;/pdf-urls&gt;&lt;/urls&gt;&lt;/record&gt;&lt;/Cite&gt;&lt;/EndNote&gt;</w:instrText>
        </w:r>
        <w:r w:rsidR="00C41A0D" w:rsidRPr="00C0292D">
          <w:rPr>
            <w:rFonts w:cs="Arial Unicode MS"/>
          </w:rPr>
          <w:fldChar w:fldCharType="separate"/>
        </w:r>
        <w:r w:rsidR="00C41A0D" w:rsidRPr="00B170CA">
          <w:rPr>
            <w:rFonts w:cs="Arial Unicode MS"/>
            <w:noProof/>
            <w:vertAlign w:val="superscript"/>
          </w:rPr>
          <w:t>21</w:t>
        </w:r>
        <w:r w:rsidR="00C41A0D" w:rsidRPr="00C0292D">
          <w:rPr>
            <w:rFonts w:cs="Arial Unicode MS"/>
          </w:rPr>
          <w:fldChar w:fldCharType="end"/>
        </w:r>
      </w:hyperlink>
      <w:r w:rsidR="00820FB6" w:rsidRPr="00C0292D">
        <w:rPr>
          <w:rFonts w:cs="Arial Unicode MS"/>
        </w:rPr>
        <w:t xml:space="preserve"> who performed similar synthesis under aerobic </w:t>
      </w:r>
      <w:r w:rsidR="008A441E" w:rsidRPr="00C0292D">
        <w:rPr>
          <w:rFonts w:cs="Arial Unicode MS"/>
        </w:rPr>
        <w:t>conditions</w:t>
      </w:r>
      <w:r w:rsidRPr="00C0292D">
        <w:rPr>
          <w:rFonts w:cs="Arial Unicode MS"/>
        </w:rPr>
        <w:t xml:space="preserve">. </w:t>
      </w:r>
      <w:r w:rsidR="004164BE" w:rsidRPr="00C0292D">
        <w:rPr>
          <w:rFonts w:cs="Arial Unicode MS"/>
        </w:rPr>
        <w:t xml:space="preserve">However, the exact mechanism of this degradation was not fully understood. </w:t>
      </w:r>
      <w:r w:rsidR="009E1A7E" w:rsidRPr="00C0292D">
        <w:rPr>
          <w:rFonts w:cs="Arial Unicode MS"/>
        </w:rPr>
        <w:t>More recently Zhao et al</w:t>
      </w:r>
      <w:hyperlink w:anchor="_ENREF_1_22" w:tooltip="Zhao, 2012 #302" w:history="1">
        <w:r w:rsidR="00C41A0D" w:rsidRPr="00C0292D">
          <w:rPr>
            <w:rFonts w:cs="Arial Unicode MS"/>
          </w:rPr>
          <w:fldChar w:fldCharType="begin"/>
        </w:r>
        <w:r w:rsidR="00C41A0D">
          <w:rPr>
            <w:rFonts w:cs="Arial Unicode MS"/>
          </w:rPr>
          <w:instrText xml:space="preserve"> ADDIN EN.CITE &lt;EndNote&gt;&lt;Cite&gt;&lt;Author&gt;Zhao&lt;/Author&gt;&lt;Year&gt;2012&lt;/Year&gt;&lt;RecNum&gt;302&lt;/RecNum&gt;&lt;DisplayText&gt;&lt;style face="superscript"&gt;22&lt;/style&gt;&lt;/DisplayText&gt;&lt;record&gt;&lt;rec-number&gt;302&lt;/rec-number&gt;&lt;foreign-keys&gt;&lt;key app="EN" db-id="925ewvdr4stppxextfzpv0x4edx2rrttpr5r" timestamp="1359415891"&gt;302&lt;/key&gt;&lt;/foreign-keys&gt;&lt;ref-type name="Journal Article"&gt;17&lt;/ref-type&gt;&lt;contributors&gt;&lt;authors&gt;&lt;author&gt;Zhao, Feng&lt;/author&gt;&lt;author&gt;Chen, Yuchen&lt;/author&gt;&lt;author&gt;Qiao, Bin&lt;/author&gt;&lt;author&gt;Wang, Jing&lt;/author&gt;&lt;author&gt;Na, Ping&lt;/author&gt;&lt;/authors&gt;&lt;/contributors&gt;&lt;titles&gt;&lt;title&gt;Analysis of two new degradation products of arsenic triglutathione in aqueous solution&lt;/title&gt;&lt;secondary-title&gt;Frontiers of Chemical Science and Engineering&lt;/secondary-title&gt;&lt;/titles&gt;&lt;pages&gt;292-300&lt;/pages&gt;&lt;volume&gt;6&lt;/volume&gt;&lt;dates&gt;&lt;year&gt;2012&lt;/year&gt;&lt;/dates&gt;&lt;urls&gt;&lt;/urls&gt;&lt;electronic-resource-num&gt;10.1007/s11705-012-1208-2&lt;/electronic-resource-num&gt;&lt;/record&gt;&lt;/Cite&gt;&lt;/EndNote&gt;</w:instrText>
        </w:r>
        <w:r w:rsidR="00C41A0D" w:rsidRPr="00C0292D">
          <w:rPr>
            <w:rFonts w:cs="Arial Unicode MS"/>
          </w:rPr>
          <w:fldChar w:fldCharType="separate"/>
        </w:r>
        <w:r w:rsidR="00C41A0D" w:rsidRPr="00B170CA">
          <w:rPr>
            <w:rFonts w:cs="Arial Unicode MS"/>
            <w:noProof/>
            <w:vertAlign w:val="superscript"/>
          </w:rPr>
          <w:t>22</w:t>
        </w:r>
        <w:r w:rsidR="00C41A0D" w:rsidRPr="00C0292D">
          <w:rPr>
            <w:rFonts w:cs="Arial Unicode MS"/>
          </w:rPr>
          <w:fldChar w:fldCharType="end"/>
        </w:r>
      </w:hyperlink>
      <w:r w:rsidR="00FC0B20" w:rsidRPr="00C0292D">
        <w:rPr>
          <w:rFonts w:cs="Arial Unicode MS"/>
        </w:rPr>
        <w:t xml:space="preserve"> examined the degradation of the similar system As(GS)</w:t>
      </w:r>
      <w:r w:rsidR="00FC0B20" w:rsidRPr="00C0292D">
        <w:rPr>
          <w:rFonts w:cs="Arial Unicode MS"/>
          <w:vertAlign w:val="subscript"/>
        </w:rPr>
        <w:t>3</w:t>
      </w:r>
      <w:r w:rsidR="00FC0B20" w:rsidRPr="00C0292D">
        <w:rPr>
          <w:rFonts w:cs="Arial Unicode MS"/>
        </w:rPr>
        <w:t xml:space="preserve"> </w:t>
      </w:r>
      <w:r w:rsidR="009E1A7E" w:rsidRPr="00C0292D">
        <w:rPr>
          <w:rFonts w:cs="Arial Unicode MS"/>
        </w:rPr>
        <w:t>using HPLC-ESI-MS</w:t>
      </w:r>
      <w:r w:rsidR="00FC0B20" w:rsidRPr="00C0292D">
        <w:rPr>
          <w:rFonts w:cs="Arial Unicode MS"/>
        </w:rPr>
        <w:t xml:space="preserve">. They found that </w:t>
      </w:r>
      <w:r w:rsidR="009E04B6" w:rsidRPr="00C0292D">
        <w:rPr>
          <w:rFonts w:cs="Arial Unicode MS"/>
        </w:rPr>
        <w:t>an isomer of</w:t>
      </w:r>
      <w:r w:rsidR="003B447D" w:rsidRPr="00C0292D">
        <w:rPr>
          <w:rFonts w:cs="Arial Unicode MS"/>
        </w:rPr>
        <w:t xml:space="preserve"> </w:t>
      </w:r>
      <w:r w:rsidR="003B447D" w:rsidRPr="00C0292D">
        <w:rPr>
          <w:rFonts w:cs="Arial Unicode MS" w:hint="eastAsia"/>
        </w:rPr>
        <w:t>α-</w:t>
      </w:r>
      <w:r w:rsidR="009E1A7E" w:rsidRPr="00C0292D">
        <w:rPr>
          <w:rFonts w:cs="Arial Unicode MS"/>
        </w:rPr>
        <w:t xml:space="preserve">GSH </w:t>
      </w:r>
      <w:r w:rsidR="009E04B6" w:rsidRPr="00C0292D">
        <w:rPr>
          <w:rFonts w:cs="Arial Unicode MS"/>
        </w:rPr>
        <w:t>that was the result of the cleavage of GSSG</w:t>
      </w:r>
      <w:r w:rsidR="009E1A7E" w:rsidRPr="00C0292D">
        <w:rPr>
          <w:rFonts w:cs="Arial Unicode MS"/>
        </w:rPr>
        <w:t xml:space="preserve">. </w:t>
      </w:r>
    </w:p>
    <w:p w14:paraId="76111783" w14:textId="77777777" w:rsidR="00A17608" w:rsidRPr="00C0292D" w:rsidRDefault="00A17608" w:rsidP="00C0292D">
      <w:pPr>
        <w:pStyle w:val="McGillBodyText"/>
        <w:jc w:val="both"/>
        <w:rPr>
          <w:rFonts w:cs="Arial Unicode MS"/>
        </w:rPr>
      </w:pPr>
      <w:r w:rsidRPr="00C0292D">
        <w:rPr>
          <w:rFonts w:cs="Arial Unicode MS"/>
        </w:rPr>
        <w:object w:dxaOrig="6746" w:dyaOrig="6680" w14:anchorId="02FA119B">
          <v:shape id="_x0000_i1030" type="#_x0000_t75" style="width:337.45pt;height:334.2pt" o:ole="">
            <v:imagedata r:id="rId26" o:title=""/>
          </v:shape>
          <o:OLEObject Type="Embed" ProgID="ChemDraw.Document.6.0" ShapeID="_x0000_i1030" DrawAspect="Content" ObjectID="_1477505294" r:id="rId27"/>
        </w:object>
      </w:r>
    </w:p>
    <w:p w14:paraId="08C0003E" w14:textId="77777777" w:rsidR="00AA69F1" w:rsidRPr="00C0292D" w:rsidRDefault="00AA69F1" w:rsidP="00C0292D">
      <w:pPr>
        <w:pStyle w:val="McGillFigureCaption"/>
        <w:jc w:val="center"/>
        <w:rPr>
          <w:rStyle w:val="McGillBoldMcGillSVisualEmphasis"/>
          <w:rFonts w:cs="Arial Unicode MS"/>
        </w:rPr>
      </w:pPr>
      <w:bookmarkStart w:id="32" w:name="_Toc403762171"/>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AB5BEE">
        <w:rPr>
          <w:rStyle w:val="McGillBoldMcGillSVisualEmphasis"/>
          <w:rFonts w:cs="Arial Unicode MS"/>
          <w:noProof/>
        </w:rPr>
        <w:t>8</w:t>
      </w:r>
      <w:r w:rsidRPr="00C0292D">
        <w:rPr>
          <w:rStyle w:val="McGillBoldMcGillSVisualEmphasis"/>
          <w:rFonts w:cs="Arial Unicode MS"/>
        </w:rPr>
        <w:fldChar w:fldCharType="end"/>
      </w:r>
      <w:r w:rsidRPr="00C0292D">
        <w:rPr>
          <w:rStyle w:val="McGillBoldMcGillSVisualEmphasis"/>
          <w:rFonts w:cs="Arial Unicode MS"/>
        </w:rPr>
        <w:t>: Structures of glutathione and alpha-glutathione.</w:t>
      </w:r>
      <w:bookmarkEnd w:id="32"/>
    </w:p>
    <w:p w14:paraId="48D6038B" w14:textId="77777777" w:rsidR="006A7B75" w:rsidRPr="00C0292D" w:rsidRDefault="00984B47" w:rsidP="00C0292D">
      <w:pPr>
        <w:pStyle w:val="McGillBodyText"/>
        <w:jc w:val="both"/>
        <w:rPr>
          <w:rFonts w:cs="Arial Unicode MS"/>
        </w:rPr>
      </w:pPr>
      <w:r w:rsidRPr="00C0292D">
        <w:rPr>
          <w:rFonts w:cs="Arial Unicode MS"/>
        </w:rPr>
        <w:tab/>
        <w:t xml:space="preserve">The </w:t>
      </w:r>
      <w:r w:rsidRPr="00C0292D">
        <w:rPr>
          <w:rFonts w:cs="Arial Unicode MS" w:hint="eastAsia"/>
        </w:rPr>
        <w:t>α-</w:t>
      </w:r>
      <w:r w:rsidRPr="00C0292D">
        <w:rPr>
          <w:rFonts w:cs="Arial Unicode MS"/>
        </w:rPr>
        <w:t>GSH was identified comparing the fragmentation patters of degradation products of As(GS)</w:t>
      </w:r>
      <w:r w:rsidRPr="00C0292D">
        <w:rPr>
          <w:rFonts w:cs="Arial Unicode MS"/>
          <w:vertAlign w:val="subscript"/>
        </w:rPr>
        <w:t>3</w:t>
      </w:r>
      <w:r w:rsidRPr="00C0292D">
        <w:rPr>
          <w:rFonts w:cs="Arial Unicode MS"/>
        </w:rPr>
        <w:t xml:space="preserve"> compared to that of standard GSH. </w:t>
      </w:r>
      <w:r w:rsidR="00BA1C2F" w:rsidRPr="00C0292D">
        <w:rPr>
          <w:rFonts w:cs="Arial Unicode MS"/>
        </w:rPr>
        <w:t xml:space="preserve">They noted that </w:t>
      </w:r>
      <w:r w:rsidR="00BA1C2F" w:rsidRPr="00C0292D">
        <w:rPr>
          <w:rFonts w:cs="Arial Unicode MS" w:hint="eastAsia"/>
        </w:rPr>
        <w:t>α-</w:t>
      </w:r>
      <w:r w:rsidR="00BA1C2F" w:rsidRPr="00C0292D">
        <w:rPr>
          <w:rFonts w:cs="Arial Unicode MS"/>
        </w:rPr>
        <w:t xml:space="preserve">GSH is not normally formed from the degradation of GSSG in the absence of arsenic. </w:t>
      </w:r>
      <w:r w:rsidR="00FF003A" w:rsidRPr="00C0292D">
        <w:rPr>
          <w:rFonts w:cs="Arial Unicode MS"/>
        </w:rPr>
        <w:t>The mechanism and reason for the forma</w:t>
      </w:r>
      <w:r w:rsidR="006525F7" w:rsidRPr="00C0292D">
        <w:rPr>
          <w:rFonts w:cs="Arial Unicode MS"/>
        </w:rPr>
        <w:t>tion of this isomer is not known.</w:t>
      </w:r>
    </w:p>
    <w:p w14:paraId="5552CE1A" w14:textId="77777777" w:rsidR="009856C5" w:rsidRPr="00C0292D" w:rsidRDefault="009856C5" w:rsidP="00C0292D">
      <w:pPr>
        <w:spacing w:line="360" w:lineRule="auto"/>
        <w:jc w:val="both"/>
        <w:rPr>
          <w:rFonts w:cs="Arial Unicode MS"/>
        </w:rPr>
      </w:pPr>
    </w:p>
    <w:p w14:paraId="64B996C8" w14:textId="77777777" w:rsidR="009856C5" w:rsidRPr="00C0292D" w:rsidRDefault="00866914" w:rsidP="00C0292D">
      <w:pPr>
        <w:pStyle w:val="McGillSecondLevelSubheading"/>
        <w:rPr>
          <w:rFonts w:cs="Arial Unicode MS"/>
        </w:rPr>
      </w:pPr>
      <w:bookmarkStart w:id="33" w:name="_Toc364069065"/>
      <w:bookmarkStart w:id="34" w:name="_Toc403762234"/>
      <w:r w:rsidRPr="00C0292D">
        <w:rPr>
          <w:rFonts w:cs="Arial Unicode MS"/>
        </w:rPr>
        <w:t xml:space="preserve">1.2.2 </w:t>
      </w:r>
      <w:r w:rsidR="009856C5" w:rsidRPr="00C0292D">
        <w:rPr>
          <w:rFonts w:cs="Arial Unicode MS"/>
        </w:rPr>
        <w:t>Interaction of arsenic with thiols</w:t>
      </w:r>
      <w:bookmarkEnd w:id="33"/>
      <w:bookmarkEnd w:id="34"/>
    </w:p>
    <w:p w14:paraId="3EDA609B" w14:textId="2FA28727" w:rsidR="000617F1" w:rsidRPr="00C0292D" w:rsidRDefault="009856C5" w:rsidP="00C0292D">
      <w:pPr>
        <w:pStyle w:val="McGillBodyText"/>
        <w:ind w:firstLine="720"/>
        <w:jc w:val="both"/>
        <w:rPr>
          <w:rFonts w:cs="Arial Unicode MS"/>
        </w:rPr>
      </w:pPr>
      <w:r w:rsidRPr="00C0292D">
        <w:rPr>
          <w:rFonts w:cs="Arial Unicode MS"/>
        </w:rPr>
        <w:t>One of the well-studied systems in terms of thermodynamics is that of As(OH)</w:t>
      </w:r>
      <w:r w:rsidRPr="00C0292D">
        <w:rPr>
          <w:rFonts w:cs="Arial Unicode MS"/>
        </w:rPr>
        <w:softHyphen/>
      </w:r>
      <w:r w:rsidRPr="00C0292D">
        <w:rPr>
          <w:rFonts w:cs="Arial Unicode MS"/>
        </w:rPr>
        <w:softHyphen/>
      </w:r>
      <w:r w:rsidRPr="00C0292D">
        <w:rPr>
          <w:rFonts w:cs="Arial Unicode MS"/>
        </w:rPr>
        <w:softHyphen/>
      </w:r>
      <w:r w:rsidRPr="00C0292D">
        <w:rPr>
          <w:rFonts w:cs="Arial Unicode MS"/>
          <w:vertAlign w:val="subscript"/>
        </w:rPr>
        <w:t>3</w:t>
      </w:r>
      <w:r w:rsidRPr="00C0292D">
        <w:rPr>
          <w:rFonts w:cs="Arial Unicode MS"/>
        </w:rPr>
        <w:t xml:space="preserve"> and its interaction with Glutathione to form As(GSH)</w:t>
      </w:r>
      <w:r w:rsidRPr="00C0292D">
        <w:rPr>
          <w:rFonts w:cs="Arial Unicode MS"/>
          <w:vertAlign w:val="subscript"/>
        </w:rPr>
        <w:t>3</w:t>
      </w:r>
      <w:r w:rsidRPr="00C0292D">
        <w:rPr>
          <w:rFonts w:cs="Arial Unicode MS"/>
        </w:rPr>
        <w:t>. Rey et al</w:t>
      </w:r>
      <w:hyperlink w:anchor="_ENREF_1_23" w:tooltip="Rey, 2004 #17" w:history="1">
        <w:r w:rsidR="00C41A0D" w:rsidRPr="00C0292D">
          <w:rPr>
            <w:rFonts w:cs="Arial Unicode MS"/>
          </w:rPr>
          <w:fldChar w:fldCharType="begin"/>
        </w:r>
        <w:r w:rsidR="00C41A0D">
          <w:rPr>
            <w:rFonts w:cs="Arial Unicode MS"/>
          </w:rPr>
          <w:instrText xml:space="preserve"> ADDIN EN.CITE &lt;EndNote&gt;&lt;Cite&gt;&lt;Author&gt;Rey&lt;/Author&gt;&lt;Year&gt;2004&lt;/Year&gt;&lt;RecNum&gt;17&lt;/RecNum&gt;&lt;DisplayText&gt;&lt;style face="superscript"&gt;23&lt;/style&gt;&lt;/DisplayText&gt;&lt;record&gt;&lt;rec-number&gt;17&lt;/rec-number&gt;&lt;foreign-keys&gt;&lt;key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C41A0D" w:rsidRPr="00C0292D">
          <w:rPr>
            <w:rFonts w:cs="Arial Unicode MS"/>
          </w:rPr>
          <w:fldChar w:fldCharType="separate"/>
        </w:r>
        <w:r w:rsidR="00C41A0D" w:rsidRPr="00B170CA">
          <w:rPr>
            <w:rFonts w:cs="Arial Unicode MS"/>
            <w:noProof/>
            <w:vertAlign w:val="superscript"/>
          </w:rPr>
          <w:t>23</w:t>
        </w:r>
        <w:r w:rsidR="00C41A0D" w:rsidRPr="00C0292D">
          <w:rPr>
            <w:rFonts w:cs="Arial Unicode MS"/>
          </w:rPr>
          <w:fldChar w:fldCharType="end"/>
        </w:r>
      </w:hyperlink>
      <w:r w:rsidRPr="00C0292D">
        <w:rPr>
          <w:rFonts w:cs="Arial Unicode MS"/>
        </w:rPr>
        <w:t xml:space="preserve"> used </w:t>
      </w:r>
      <w:r w:rsidRPr="00C0292D">
        <w:rPr>
          <w:rFonts w:cs="Arial Unicode MS"/>
        </w:rPr>
        <w:lastRenderedPageBreak/>
        <w:t>potentiometric and spectroscopic data to show that the formation constant, log K, of As(GS)</w:t>
      </w:r>
      <w:r w:rsidRPr="00C0292D">
        <w:rPr>
          <w:rFonts w:cs="Arial Unicode MS"/>
          <w:vertAlign w:val="subscript"/>
        </w:rPr>
        <w:t>3</w:t>
      </w:r>
      <w:r w:rsidRPr="00C0292D">
        <w:rPr>
          <w:rFonts w:cs="Arial Unicode MS"/>
        </w:rPr>
        <w:t xml:space="preserve"> to be 32.</w:t>
      </w:r>
      <w:r w:rsidR="000617F1" w:rsidRPr="00C0292D">
        <w:rPr>
          <w:rFonts w:cs="Arial Unicode MS"/>
        </w:rPr>
        <w:t xml:space="preserve"> They noted that pH played</w:t>
      </w:r>
      <w:r w:rsidR="00E11773" w:rsidRPr="00C0292D">
        <w:rPr>
          <w:rFonts w:cs="Arial Unicode MS"/>
        </w:rPr>
        <w:t xml:space="preserve"> important role in this interaction</w:t>
      </w:r>
      <w:r w:rsidR="00E35687">
        <w:rPr>
          <w:rFonts w:cs="Arial Unicode MS"/>
        </w:rPr>
        <w:t>:</w:t>
      </w:r>
    </w:p>
    <w:p w14:paraId="5AB8EE01" w14:textId="77777777" w:rsidR="000617F1" w:rsidRPr="00C0292D" w:rsidRDefault="006E3528" w:rsidP="00C46EDB">
      <w:pPr>
        <w:pStyle w:val="McGillBodyText"/>
        <w:ind w:firstLine="720"/>
        <w:jc w:val="center"/>
        <w:rPr>
          <w:rFonts w:cs="Arial Unicode MS"/>
        </w:rPr>
      </w:pPr>
      <w:r w:rsidRPr="00C0292D">
        <w:rPr>
          <w:rFonts w:cs="Arial Unicode MS"/>
          <w:noProof/>
          <w:lang w:val="en-US" w:eastAsia="zh-CN"/>
        </w:rPr>
        <w:drawing>
          <wp:inline distT="0" distB="0" distL="0" distR="0" wp14:anchorId="4E8220C7" wp14:editId="71305858">
            <wp:extent cx="5486400" cy="2061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b="10182"/>
                    <a:stretch>
                      <a:fillRect/>
                    </a:stretch>
                  </pic:blipFill>
                  <pic:spPr bwMode="auto">
                    <a:xfrm>
                      <a:off x="0" y="0"/>
                      <a:ext cx="5486400" cy="2061845"/>
                    </a:xfrm>
                    <a:prstGeom prst="rect">
                      <a:avLst/>
                    </a:prstGeom>
                    <a:noFill/>
                    <a:ln>
                      <a:noFill/>
                    </a:ln>
                  </pic:spPr>
                </pic:pic>
              </a:graphicData>
            </a:graphic>
          </wp:inline>
        </w:drawing>
      </w:r>
    </w:p>
    <w:p w14:paraId="038F7216" w14:textId="5648AE7D" w:rsidR="000617F1" w:rsidRPr="00C0292D" w:rsidRDefault="00AA69F1" w:rsidP="00AB5BEE">
      <w:pPr>
        <w:pStyle w:val="McGillFigureCaption"/>
        <w:jc w:val="center"/>
        <w:rPr>
          <w:rFonts w:cs="Arial Unicode MS"/>
          <w:b/>
        </w:rPr>
      </w:pPr>
      <w:bookmarkStart w:id="35" w:name="_Toc403762172"/>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AB5BEE">
        <w:rPr>
          <w:rFonts w:cs="Arial Unicode MS"/>
          <w:b/>
          <w:noProof/>
        </w:rPr>
        <w:t>9</w:t>
      </w:r>
      <w:r w:rsidRPr="00C0292D">
        <w:rPr>
          <w:rFonts w:cs="Arial Unicode MS"/>
          <w:b/>
        </w:rPr>
        <w:fldChar w:fldCharType="end"/>
      </w:r>
      <w:r w:rsidRPr="00C0292D">
        <w:rPr>
          <w:rFonts w:cs="Arial Unicode MS"/>
          <w:b/>
        </w:rPr>
        <w:t xml:space="preserve">: Effect of pH on the speciation of arsenic </w:t>
      </w:r>
      <w:r w:rsidR="00AB5BEE">
        <w:rPr>
          <w:rFonts w:cs="Arial Unicode MS"/>
          <w:b/>
        </w:rPr>
        <w:br/>
      </w:r>
      <w:r w:rsidRPr="00AB5BEE">
        <w:rPr>
          <w:sz w:val="16"/>
          <w:szCs w:val="16"/>
        </w:rPr>
        <w:t>(</w:t>
      </w:r>
      <w:r w:rsidR="000617F1" w:rsidRPr="00AB5BEE">
        <w:rPr>
          <w:sz w:val="16"/>
          <w:szCs w:val="16"/>
        </w:rPr>
        <w:t>Figure from Rey et al</w:t>
      </w:r>
      <w:r w:rsidR="00AB5BEE" w:rsidRPr="00AB5BEE">
        <w:rPr>
          <w:sz w:val="16"/>
          <w:szCs w:val="16"/>
        </w:rPr>
        <w:t xml:space="preserve">, 2004, </w:t>
      </w:r>
      <w:r w:rsidR="00AB5BEE" w:rsidRPr="00AB5BEE">
        <w:rPr>
          <w:i/>
          <w:sz w:val="16"/>
          <w:szCs w:val="16"/>
        </w:rPr>
        <w:t>J. Inorg. Biochem.</w:t>
      </w:r>
      <w:r w:rsidR="00C41A0D">
        <w:rPr>
          <w:i/>
          <w:sz w:val="16"/>
          <w:szCs w:val="16"/>
        </w:rPr>
        <w:fldChar w:fldCharType="begin"/>
      </w:r>
      <w:r w:rsidR="00C41A0D">
        <w:rPr>
          <w:i/>
          <w:sz w:val="16"/>
          <w:szCs w:val="16"/>
        </w:rPr>
        <w:instrText xml:space="preserve"> HYPERLINK \l "_ENREF_1_24" \o "Rey, 2004 #135" </w:instrText>
      </w:r>
      <w:r w:rsidR="00C41A0D">
        <w:rPr>
          <w:i/>
          <w:sz w:val="16"/>
          <w:szCs w:val="16"/>
        </w:rPr>
      </w:r>
      <w:r w:rsidR="00C41A0D">
        <w:rPr>
          <w:i/>
          <w:sz w:val="16"/>
          <w:szCs w:val="16"/>
        </w:rPr>
        <w:fldChar w:fldCharType="separate"/>
      </w:r>
      <w:r w:rsidR="00C41A0D" w:rsidRPr="00AB5BEE">
        <w:rPr>
          <w:sz w:val="16"/>
          <w:szCs w:val="16"/>
          <w:vertAlign w:val="superscript"/>
        </w:rPr>
        <w:fldChar w:fldCharType="begin"/>
      </w:r>
      <w:r w:rsidR="00C41A0D" w:rsidRPr="00AB5BEE">
        <w:rPr>
          <w:sz w:val="16"/>
          <w:szCs w:val="16"/>
          <w:vertAlign w:val="superscript"/>
        </w:rPr>
        <w:instrText xml:space="preserve"> ADDIN EN.CITE &lt;EndNote&gt;&lt;Cite&gt;&lt;Author&gt;Rey&lt;/Author&gt;&lt;Year&gt;2004&lt;/Year&gt;&lt;RecNum&gt;135&lt;/RecNum&gt;&lt;DisplayText&gt;&lt;style face="superscript"&gt;24&lt;/style&gt;&lt;/DisplayText&gt;&lt;record&gt;&lt;rec-number&gt;135&lt;/rec-number&gt;&lt;foreign-keys&gt;&lt;key app="EN" db-id="925ewvdr4stppxextfzpv0x4edx2rrttpr5r" timestamp="1358878346"&gt;135&lt;/key&gt;&lt;/foreign-keys&gt;&lt;ref-type name="Journal Article"&gt;17&lt;/ref-type&gt;&lt;contributors&gt;&lt;authors&gt;&lt;author&gt;Rey, N. A.&lt;/author&gt;&lt;author&gt;Howarth, O. 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Biochem&lt;/abbr-2&gt;&lt;/periodical&gt;&lt;pages&gt;1151-9&lt;/pages&gt;&lt;volume&gt;98&lt;/volume&gt;&lt;number&gt;6&lt;/number&gt;&lt;keywords&gt;&lt;keyword&gt;Arsenic&lt;/keyword&gt;&lt;keyword&gt;Arsenic: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urls&gt;&lt;related-urls&gt;&lt;url&gt;http://www.ncbi.nlm.nih.gov/pubmed/15149827&lt;/url&gt;&lt;url&gt;http://www.sciencedirect.com/science/article/pii/S016201340400090X&lt;/url&gt;&lt;/related-urls&gt;&lt;pdf-urls&gt;&lt;url&gt;file:///C:/Users/wei/Documents/Mendeley Desktop/Rey, Howarth/Journal of inorganic biochemistry/Rey, Howarth - 2004 - Equilibrium characterization of the As (III)-cysteine and the As (III)-glutathione systems in aqueous solution.pdf&lt;/url&gt;&lt;/pdf-urls&gt;&lt;/urls&gt;&lt;electronic-resource-num&gt;10.1016/j.jinorgbio.2004.03.010&lt;/electronic-resource-num&gt;&lt;/record&gt;&lt;/Cite&gt;&lt;/EndNote&gt;</w:instrText>
      </w:r>
      <w:r w:rsidR="00C41A0D" w:rsidRPr="00AB5BEE">
        <w:rPr>
          <w:sz w:val="16"/>
          <w:szCs w:val="16"/>
          <w:vertAlign w:val="superscript"/>
        </w:rPr>
        <w:fldChar w:fldCharType="separate"/>
      </w:r>
      <w:r w:rsidR="00C41A0D" w:rsidRPr="00AB5BEE">
        <w:rPr>
          <w:sz w:val="16"/>
          <w:szCs w:val="16"/>
          <w:vertAlign w:val="superscript"/>
        </w:rPr>
        <w:t>24</w:t>
      </w:r>
      <w:r w:rsidR="00C41A0D" w:rsidRPr="00AB5BEE">
        <w:rPr>
          <w:sz w:val="16"/>
          <w:szCs w:val="16"/>
          <w:vertAlign w:val="superscript"/>
        </w:rPr>
        <w:fldChar w:fldCharType="end"/>
      </w:r>
      <w:r w:rsidR="00C41A0D">
        <w:rPr>
          <w:i/>
          <w:sz w:val="16"/>
          <w:szCs w:val="16"/>
        </w:rPr>
        <w:fldChar w:fldCharType="end"/>
      </w:r>
      <w:r w:rsidRPr="00AB5BEE">
        <w:rPr>
          <w:sz w:val="16"/>
          <w:szCs w:val="16"/>
        </w:rPr>
        <w:t>)</w:t>
      </w:r>
      <w:bookmarkEnd w:id="35"/>
    </w:p>
    <w:p w14:paraId="311861AD" w14:textId="513CE19E" w:rsidR="005E51FE" w:rsidRPr="00C0292D" w:rsidRDefault="009856C5" w:rsidP="00C0292D">
      <w:pPr>
        <w:pStyle w:val="McGillBodyText"/>
        <w:ind w:firstLine="720"/>
        <w:jc w:val="both"/>
        <w:rPr>
          <w:rFonts w:cs="Arial Unicode MS"/>
        </w:rPr>
      </w:pPr>
      <w:r w:rsidRPr="00C0292D">
        <w:rPr>
          <w:rFonts w:cs="Arial Unicode MS"/>
        </w:rPr>
        <w:t>Further research has been done by Wilcox</w:t>
      </w:r>
      <w:hyperlink w:anchor="_ENREF_1_15" w:tooltip="Spuches, 2005 #26" w:history="1">
        <w:r w:rsidR="00C41A0D"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C41A0D">
          <w:rPr>
            <w:rFonts w:cs="Arial Unicode MS"/>
          </w:rPr>
          <w:instrText xml:space="preserve"> ADDIN EN.CITE </w:instrText>
        </w:r>
        <w:r w:rsidR="00C41A0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C41A0D">
          <w:rPr>
            <w:rFonts w:cs="Arial Unicode MS"/>
          </w:rPr>
          <w:instrText xml:space="preserve"> ADDIN EN.CITE.DATA </w:instrText>
        </w:r>
        <w:r w:rsidR="00C41A0D">
          <w:rPr>
            <w:rFonts w:cs="Arial Unicode MS"/>
          </w:rPr>
        </w:r>
        <w:r w:rsidR="00C41A0D">
          <w:rPr>
            <w:rFonts w:cs="Arial Unicode MS"/>
          </w:rPr>
          <w:fldChar w:fldCharType="end"/>
        </w:r>
        <w:r w:rsidR="00C41A0D" w:rsidRPr="00C0292D">
          <w:rPr>
            <w:rFonts w:cs="Arial Unicode MS"/>
          </w:rPr>
          <w:fldChar w:fldCharType="separate"/>
        </w:r>
        <w:r w:rsidR="00C41A0D" w:rsidRPr="00B170CA">
          <w:rPr>
            <w:rFonts w:cs="Arial Unicode MS"/>
            <w:noProof/>
            <w:vertAlign w:val="superscript"/>
          </w:rPr>
          <w:t>15</w:t>
        </w:r>
        <w:r w:rsidR="00C41A0D" w:rsidRPr="00C0292D">
          <w:rPr>
            <w:rFonts w:cs="Arial Unicode MS"/>
          </w:rPr>
          <w:fldChar w:fldCharType="end"/>
        </w:r>
      </w:hyperlink>
      <w:r w:rsidR="00886A41" w:rsidRPr="00C0292D">
        <w:rPr>
          <w:rFonts w:cs="Arial Unicode MS"/>
        </w:rPr>
        <w:t xml:space="preserve"> et al.</w:t>
      </w:r>
      <w:r w:rsidRPr="00C0292D">
        <w:rPr>
          <w:rFonts w:cs="Arial Unicode MS"/>
        </w:rPr>
        <w:t xml:space="preserve"> who used colormetric and calorimetric studies to quantify the formation constants of arsenothiolates.</w:t>
      </w:r>
      <w:r w:rsidR="005E51FE" w:rsidRPr="00C0292D">
        <w:rPr>
          <w:rFonts w:cs="Arial Unicode MS"/>
        </w:rPr>
        <w:t xml:space="preserve"> </w:t>
      </w:r>
    </w:p>
    <w:p w14:paraId="0F67FFB8" w14:textId="77777777" w:rsidR="005E51FE" w:rsidRPr="00C0292D" w:rsidRDefault="006E3528" w:rsidP="00C0292D">
      <w:pPr>
        <w:pStyle w:val="McGillBodyText"/>
        <w:ind w:firstLine="720"/>
        <w:jc w:val="both"/>
        <w:rPr>
          <w:rFonts w:cs="Arial Unicode MS"/>
        </w:rPr>
      </w:pPr>
      <w:r w:rsidRPr="00C0292D">
        <w:rPr>
          <w:rFonts w:cs="Arial Unicode MS"/>
          <w:noProof/>
          <w:lang w:val="en-US" w:eastAsia="zh-CN"/>
        </w:rPr>
        <w:drawing>
          <wp:inline distT="0" distB="0" distL="0" distR="0" wp14:anchorId="66BA27F2" wp14:editId="0E9B520C">
            <wp:extent cx="3588385" cy="3398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8385" cy="3398520"/>
                    </a:xfrm>
                    <a:prstGeom prst="rect">
                      <a:avLst/>
                    </a:prstGeom>
                    <a:noFill/>
                    <a:ln>
                      <a:noFill/>
                    </a:ln>
                  </pic:spPr>
                </pic:pic>
              </a:graphicData>
            </a:graphic>
          </wp:inline>
        </w:drawing>
      </w:r>
      <w:r w:rsidR="009856C5" w:rsidRPr="00C0292D">
        <w:rPr>
          <w:rFonts w:cs="Arial Unicode MS"/>
        </w:rPr>
        <w:t xml:space="preserve"> </w:t>
      </w:r>
    </w:p>
    <w:p w14:paraId="23C9EF77" w14:textId="1D86B5BE" w:rsidR="005E51FE" w:rsidRPr="00AB5BEE" w:rsidRDefault="00E715B8" w:rsidP="00AB5BEE">
      <w:pPr>
        <w:pStyle w:val="McGillFigureCaption"/>
        <w:jc w:val="center"/>
        <w:rPr>
          <w:rFonts w:cs="Arial Unicode MS"/>
          <w:b/>
        </w:rPr>
      </w:pPr>
      <w:bookmarkStart w:id="36" w:name="_Toc403762173"/>
      <w:r w:rsidRPr="00C0292D">
        <w:rPr>
          <w:rFonts w:cs="Arial Unicode MS"/>
          <w:b/>
        </w:rPr>
        <w:lastRenderedPageBreak/>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AB5BEE">
        <w:rPr>
          <w:rFonts w:cs="Arial Unicode MS"/>
          <w:b/>
          <w:noProof/>
        </w:rPr>
        <w:t>10</w:t>
      </w:r>
      <w:r w:rsidRPr="00C0292D">
        <w:rPr>
          <w:rFonts w:cs="Arial Unicode MS"/>
          <w:b/>
        </w:rPr>
        <w:fldChar w:fldCharType="end"/>
      </w:r>
      <w:r w:rsidRPr="00C0292D">
        <w:rPr>
          <w:rFonts w:cs="Arial Unicode MS"/>
          <w:b/>
        </w:rPr>
        <w:t xml:space="preserve">: </w:t>
      </w:r>
      <w:r w:rsidR="005E51FE" w:rsidRPr="00C0292D">
        <w:rPr>
          <w:rFonts w:cs="Arial Unicode MS"/>
          <w:b/>
        </w:rPr>
        <w:t xml:space="preserve">Thermodynamic </w:t>
      </w:r>
      <w:r w:rsidR="00D64EAE" w:rsidRPr="00C0292D">
        <w:rPr>
          <w:rFonts w:cs="Arial Unicode MS"/>
          <w:b/>
        </w:rPr>
        <w:t>for the formation of As(III)-Thiolate complexes</w:t>
      </w:r>
      <w:r w:rsidR="00AB5BEE">
        <w:rPr>
          <w:rFonts w:cs="Arial Unicode MS"/>
          <w:b/>
        </w:rPr>
        <w:br/>
      </w:r>
      <w:r w:rsidR="00D64EAE" w:rsidRPr="009D3751">
        <w:t>(</w:t>
      </w:r>
      <w:r w:rsidR="00C41A0D" w:rsidRPr="009D3751">
        <w:t>F</w:t>
      </w:r>
      <w:r w:rsidR="00AB5BEE" w:rsidRPr="009D3751">
        <w:t xml:space="preserve">igure </w:t>
      </w:r>
      <w:r w:rsidR="005E51FE" w:rsidRPr="009D3751">
        <w:t xml:space="preserve">from Wilcox </w:t>
      </w:r>
      <w:r w:rsidR="00D64EAE" w:rsidRPr="009D3751">
        <w:t>et al. 2008</w:t>
      </w:r>
      <w:hyperlink w:anchor="_ENREF_1_25" w:tooltip="Wilcox, 2008 #22" w:history="1">
        <w:r w:rsidR="00C41A0D" w:rsidRPr="009D3751">
          <w:rPr>
            <w:vertAlign w:val="superscript"/>
          </w:rPr>
          <w:fldChar w:fldCharType="begin"/>
        </w:r>
        <w:r w:rsidR="00C41A0D" w:rsidRPr="009D3751">
          <w:rPr>
            <w:vertAlign w:val="superscript"/>
          </w:rPr>
          <w:instrText xml:space="preserve"> ADDIN EN.CITE &lt;EndNote&gt;&lt;Cite&gt;&lt;Author&gt;Wilcox&lt;/Author&gt;&lt;Year&gt;2008&lt;/Year&gt;&lt;RecNum&gt;22&lt;/RecNum&gt;&lt;DisplayText&gt;&lt;style face="superscript"&gt;25&lt;/style&gt;&lt;/DisplayText&gt;&lt;record&gt;&lt;rec-number&gt;22&lt;/rec-number&gt;&lt;foreign-keys&gt;&lt;key app="EN" db-id="925ewvdr4stppxextfzpv0x4edx2rrttpr5r" timestamp="1355783925"&gt;22&lt;/key&gt;&lt;/foreign-keys&gt;&lt;ref-type name="Journal Article"&gt;17&lt;/ref-type&gt;&lt;contributors&gt;&lt;authors&gt;&lt;author&gt;Wilcox, Dean E.&lt;/author&gt;&lt;/authors&gt;&lt;/contributors&gt;&lt;titles&gt;&lt;title&gt;Isothermal titration calorimetry of metal ions binding to proteins: An overview of recent studies&lt;/title&gt;&lt;secondary-title&gt;Inorganica Chimica Acta&lt;/secondary-title&gt;&lt;/titles&gt;&lt;periodical&gt;&lt;full-title&gt;Inorganica Chimica Acta&lt;/full-title&gt;&lt;abbr-1&gt;Inorg. Chim. Acta&lt;/abbr-1&gt;&lt;abbr-2&gt;Inorg Chim Acta&lt;/abbr-2&gt;&lt;/periodical&gt;&lt;pages&gt;857-867&lt;/pages&gt;&lt;volume&gt;361&lt;/volume&gt;&lt;keywords&gt;&lt;keyword&gt;and has mentored a&lt;/keyword&gt;&lt;keyword&gt;based on his graduate&lt;/keyword&gt;&lt;keyword&gt;both at mit and&lt;/keyword&gt;&lt;keyword&gt;chairman of the department&lt;/keyword&gt;&lt;keyword&gt;dartmouth college&lt;/keyword&gt;&lt;keyword&gt;dean wilcox received his&lt;/keyword&gt;&lt;keyword&gt;department of chemistry at&lt;/keyword&gt;&lt;keyword&gt;dozen&lt;/keyword&gt;&lt;keyword&gt;faculty position in the&lt;/keyword&gt;&lt;keyword&gt;from mit&lt;/keyword&gt;&lt;keyword&gt;graduate courses&lt;/keyword&gt;&lt;keyword&gt;he teaches undergraduate and&lt;/keyword&gt;&lt;keyword&gt;he then accepted a&lt;/keyword&gt;&lt;keyword&gt;isothermal titration calorimetry&lt;/keyword&gt;&lt;keyword&gt;metal ions&lt;/keyword&gt;&lt;keyword&gt;of chemistry and former&lt;/keyword&gt;&lt;keyword&gt;phd in inorganic chemistry&lt;/keyword&gt;&lt;keyword&gt;professor&lt;/keyword&gt;&lt;keyword&gt;proteins&lt;/keyword&gt;&lt;keyword&gt;research with ed solomon&lt;/keyword&gt;&lt;keyword&gt;stanford&lt;/keyword&gt;&lt;keyword&gt;thermodynamics&lt;/keyword&gt;&lt;keyword&gt;where he is currently&lt;/keyword&gt;&lt;/keywords&gt;&lt;dates&gt;&lt;year&gt;2008&lt;/year&gt;&lt;/dates&gt;&lt;urls&gt;&lt;/urls&gt;&lt;electronic-resource-num&gt;10.1016/j.ica.2007.10.032&lt;/electronic-resource-num&gt;&lt;/record&gt;&lt;/Cite&gt;&lt;/EndNote&gt;</w:instrText>
        </w:r>
        <w:r w:rsidR="00C41A0D" w:rsidRPr="009D3751">
          <w:rPr>
            <w:vertAlign w:val="superscript"/>
          </w:rPr>
          <w:fldChar w:fldCharType="separate"/>
        </w:r>
        <w:r w:rsidR="00C41A0D" w:rsidRPr="009D3751">
          <w:rPr>
            <w:vertAlign w:val="superscript"/>
          </w:rPr>
          <w:t>25</w:t>
        </w:r>
        <w:r w:rsidR="00C41A0D" w:rsidRPr="009D3751">
          <w:rPr>
            <w:vertAlign w:val="superscript"/>
          </w:rPr>
          <w:fldChar w:fldCharType="end"/>
        </w:r>
      </w:hyperlink>
      <w:r w:rsidR="00D64EAE" w:rsidRPr="009D3751">
        <w:t>)</w:t>
      </w:r>
      <w:bookmarkEnd w:id="36"/>
    </w:p>
    <w:p w14:paraId="14F475DC" w14:textId="07FD189C" w:rsidR="00060154" w:rsidRPr="00C0292D" w:rsidRDefault="009856C5" w:rsidP="00C0292D">
      <w:pPr>
        <w:pStyle w:val="McGillBodyText"/>
        <w:ind w:firstLine="720"/>
        <w:jc w:val="both"/>
        <w:rPr>
          <w:rFonts w:cs="Arial Unicode MS"/>
        </w:rPr>
      </w:pPr>
      <w:r w:rsidRPr="00C0292D">
        <w:rPr>
          <w:rFonts w:cs="Arial Unicode MS"/>
        </w:rPr>
        <w:t>They found that for As(OH)</w:t>
      </w:r>
      <w:r w:rsidRPr="00C0292D">
        <w:rPr>
          <w:rFonts w:cs="Arial Unicode MS"/>
          <w:vertAlign w:val="subscript"/>
        </w:rPr>
        <w:t>3</w:t>
      </w:r>
      <w:r w:rsidRPr="00C0292D">
        <w:rPr>
          <w:rFonts w:cs="Arial Unicode MS"/>
          <w:vertAlign w:val="superscript"/>
        </w:rPr>
        <w:t xml:space="preserve"> </w:t>
      </w:r>
      <w:r w:rsidRPr="00C0292D">
        <w:rPr>
          <w:rFonts w:cs="Arial Unicode MS"/>
        </w:rPr>
        <w:t xml:space="preserve">the binding of glutathione has a stability constant </w:t>
      </w:r>
      <w:r w:rsidRPr="00C0292D">
        <w:rPr>
          <w:rFonts w:cs="Arial Unicode MS" w:hint="eastAsia"/>
        </w:rPr>
        <w:t>β</w:t>
      </w:r>
      <w:r w:rsidRPr="00C0292D">
        <w:rPr>
          <w:rFonts w:cs="Arial Unicode MS"/>
          <w:vertAlign w:val="subscript"/>
        </w:rPr>
        <w:t>3</w:t>
      </w:r>
      <w:r w:rsidRPr="00C0292D">
        <w:rPr>
          <w:rFonts w:cs="Arial Unicode MS"/>
        </w:rPr>
        <w:t xml:space="preserve"> =2 x10</w:t>
      </w:r>
      <w:r w:rsidRPr="00C0292D">
        <w:rPr>
          <w:rFonts w:cs="Arial Unicode MS"/>
          <w:vertAlign w:val="superscript"/>
        </w:rPr>
        <w:t>6</w:t>
      </w:r>
      <w:r w:rsidRPr="00C0292D">
        <w:rPr>
          <w:rFonts w:cs="Arial Unicode MS"/>
        </w:rPr>
        <w:t xml:space="preserve">. In addition, they found a co-operative effect in the binding of thiols and the formation constant after each binding in increased. For example </w:t>
      </w:r>
      <w:r w:rsidRPr="00C0292D">
        <w:rPr>
          <w:rFonts w:cs="Arial Unicode MS" w:hint="eastAsia"/>
        </w:rPr>
        <w:t>∆</w:t>
      </w:r>
      <w:r w:rsidRPr="00C0292D">
        <w:rPr>
          <w:rFonts w:cs="Arial Unicode MS"/>
          <w:lang w:val="en-US"/>
        </w:rPr>
        <w:t>H</w:t>
      </w:r>
      <w:r w:rsidRPr="00C0292D">
        <w:rPr>
          <w:rFonts w:cs="Arial Unicode MS"/>
          <w:lang w:val="en-US"/>
        </w:rPr>
        <w:softHyphen/>
      </w:r>
      <w:r w:rsidRPr="00C0292D">
        <w:rPr>
          <w:rFonts w:cs="Arial Unicode MS"/>
          <w:vertAlign w:val="subscript"/>
          <w:lang w:val="en-US"/>
        </w:rPr>
        <w:t>3</w:t>
      </w:r>
      <w:r w:rsidRPr="00C0292D">
        <w:rPr>
          <w:rFonts w:cs="Arial Unicode MS"/>
          <w:lang w:val="en-US"/>
        </w:rPr>
        <w:t xml:space="preserve"> was found to be -33.1 kcal /mol compared to </w:t>
      </w:r>
      <w:r w:rsidRPr="00C0292D">
        <w:rPr>
          <w:rFonts w:cs="Arial Unicode MS" w:hint="eastAsia"/>
        </w:rPr>
        <w:t>∆</w:t>
      </w:r>
      <w:r w:rsidRPr="00C0292D">
        <w:rPr>
          <w:rFonts w:cs="Arial Unicode MS"/>
          <w:lang w:val="en-US"/>
        </w:rPr>
        <w:t>H</w:t>
      </w:r>
      <w:r w:rsidRPr="00C0292D">
        <w:rPr>
          <w:rFonts w:cs="Arial Unicode MS"/>
          <w:lang w:val="en-US"/>
        </w:rPr>
        <w:softHyphen/>
      </w:r>
      <w:r w:rsidRPr="00C0292D">
        <w:rPr>
          <w:rFonts w:cs="Arial Unicode MS"/>
          <w:vertAlign w:val="subscript"/>
          <w:lang w:val="en-US"/>
        </w:rPr>
        <w:t xml:space="preserve">1 </w:t>
      </w:r>
      <w:r w:rsidRPr="00C0292D">
        <w:rPr>
          <w:rFonts w:cs="Arial Unicode MS"/>
          <w:lang w:val="en-US"/>
        </w:rPr>
        <w:t xml:space="preserve">of -2.5 kcal/mol. They also looked at </w:t>
      </w:r>
      <w:r w:rsidRPr="00C0292D">
        <w:rPr>
          <w:rFonts w:cs="Arial Unicode MS"/>
        </w:rPr>
        <w:t>monomethylarsenite and its equilvalent binding to GSH and found that the binding of GSH to a monomethylated species gave comparable numbers to that</w:t>
      </w:r>
      <w:r w:rsidR="00D553C6" w:rsidRPr="00C0292D">
        <w:rPr>
          <w:rFonts w:cs="Arial Unicode MS"/>
        </w:rPr>
        <w:t xml:space="preserve"> of the non-methylated species. Gailer</w:t>
      </w:r>
      <w:hyperlink w:anchor="_ENREF_1_26" w:tooltip="Percy, 2008 #6" w:history="1">
        <w:r w:rsidR="00C41A0D" w:rsidRPr="00C0292D">
          <w:rPr>
            <w:rFonts w:cs="Arial Unicode MS"/>
          </w:rPr>
          <w:fldChar w:fldCharType="begin"/>
        </w:r>
        <w:r w:rsidR="00C41A0D">
          <w:rPr>
            <w:rFonts w:cs="Arial Unicode MS"/>
          </w:rPr>
          <w:instrText xml:space="preserve"> ADDIN EN.CITE &lt;EndNote&gt;&lt;Cite&gt;&lt;Author&gt;Percy&lt;/Author&gt;&lt;Year&gt;2008&lt;/Year&gt;&lt;RecNum&gt;6&lt;/RecNum&gt;&lt;DisplayText&gt;&lt;style face="superscript"&gt;26&lt;/style&gt;&lt;/DisplayText&gt;&lt;record&gt;&lt;rec-number&gt;6&lt;/rec-number&gt;&lt;foreign-keys&gt;&lt;key app="EN" db-id="925ewvdr4stppxextfzpv0x4edx2rrttpr5r" timestamp="1355263790"&gt;6&lt;/key&gt;&lt;/foreign-keys&gt;&lt;ref-type name="Journal Article"&gt;17&lt;/ref-type&gt;&lt;contributors&gt;&lt;authors&gt;&lt;author&gt;Percy, Andrew J&lt;/author&gt;&lt;author&gt;Gailer, Jürgen&lt;/author&gt;&lt;/authors&gt;&lt;/contributors&gt;&lt;titles&gt;&lt;title&gt;Methylated trivalent arsenic-glutathione complexes are more stable than their arsenite analog.&lt;/title&gt;&lt;secondary-title&gt;Bioinorganic chemistry and applications&lt;/secondary-title&gt;&lt;/titles&gt;&lt;pages&gt;539082&lt;/pages&gt;&lt;volume&gt;2008&lt;/volume&gt;&lt;dates&gt;&lt;year&gt;2008&lt;/year&gt;&lt;/dates&gt;&lt;accession-num&gt;18509491&lt;/accession-num&gt;&lt;urls&gt;&lt;/urls&gt;&lt;electronic-resource-num&gt;10.1155/2008/539082&lt;/electronic-resource-num&gt;&lt;/record&gt;&lt;/Cite&gt;&lt;/EndNote&gt;</w:instrText>
        </w:r>
        <w:r w:rsidR="00C41A0D" w:rsidRPr="00C0292D">
          <w:rPr>
            <w:rFonts w:cs="Arial Unicode MS"/>
          </w:rPr>
          <w:fldChar w:fldCharType="separate"/>
        </w:r>
        <w:r w:rsidR="00C41A0D" w:rsidRPr="00B170CA">
          <w:rPr>
            <w:rFonts w:cs="Arial Unicode MS"/>
            <w:noProof/>
            <w:vertAlign w:val="superscript"/>
          </w:rPr>
          <w:t>26</w:t>
        </w:r>
        <w:r w:rsidR="00C41A0D" w:rsidRPr="00C0292D">
          <w:rPr>
            <w:rFonts w:cs="Arial Unicode MS"/>
          </w:rPr>
          <w:fldChar w:fldCharType="end"/>
        </w:r>
      </w:hyperlink>
      <w:r w:rsidR="00D553C6" w:rsidRPr="00C0292D">
        <w:rPr>
          <w:rFonts w:cs="Arial Unicode MS"/>
        </w:rPr>
        <w:t xml:space="preserve"> offered an alternative view </w:t>
      </w:r>
      <w:r w:rsidR="00F17110" w:rsidRPr="00C0292D">
        <w:rPr>
          <w:rFonts w:cs="Arial Unicode MS"/>
        </w:rPr>
        <w:t xml:space="preserve">and proposed after </w:t>
      </w:r>
      <w:r w:rsidR="00F56696" w:rsidRPr="00C0292D">
        <w:rPr>
          <w:rFonts w:cs="Arial Unicode MS"/>
        </w:rPr>
        <w:t xml:space="preserve">passing both methylated and non-methylated compounds through size exclusion chromatography, the methylated versions were found to be more stable. </w:t>
      </w:r>
    </w:p>
    <w:p w14:paraId="015A334C" w14:textId="77777777" w:rsidR="009856C5" w:rsidRPr="00C0292D" w:rsidRDefault="009856C5" w:rsidP="00C0292D">
      <w:pPr>
        <w:pStyle w:val="McGillBodyText"/>
        <w:ind w:firstLine="720"/>
        <w:jc w:val="both"/>
        <w:rPr>
          <w:rFonts w:cs="Arial Unicode MS"/>
        </w:rPr>
      </w:pPr>
      <w:r w:rsidRPr="00C0292D">
        <w:rPr>
          <w:rFonts w:cs="Arial Unicode MS"/>
        </w:rPr>
        <w:t xml:space="preserve">Finally they worked out the enthalpy of thiolate displacement to be -2.8 kcal/mol. They also found that there is a large unfavourable </w:t>
      </w:r>
      <w:r w:rsidRPr="00C0292D">
        <w:rPr>
          <w:rFonts w:cs="Arial Unicode MS" w:hint="eastAsia"/>
        </w:rPr>
        <w:t>∆</w:t>
      </w:r>
      <w:r w:rsidRPr="00C0292D">
        <w:rPr>
          <w:rFonts w:cs="Arial Unicode MS"/>
        </w:rPr>
        <w:t xml:space="preserve">S term involved in the binding as a result of the loss of conformational degrees of freedom. As a result they proposed that viscinal </w:t>
      </w:r>
      <w:r w:rsidR="00B27CFE" w:rsidRPr="00C0292D">
        <w:rPr>
          <w:rFonts w:cs="Arial Unicode MS"/>
        </w:rPr>
        <w:t>thiols</w:t>
      </w:r>
      <w:r w:rsidRPr="00C0292D">
        <w:rPr>
          <w:rFonts w:cs="Arial Unicode MS"/>
        </w:rPr>
        <w:t xml:space="preserve"> that are conformationally constrained will have a higher affinity for arsenic III. This argument extends to conformationally unconstrained Cys residues found in zinc fingers would by this theory have a lower affinity for As (III).</w:t>
      </w:r>
      <w:r w:rsidR="00597C9A" w:rsidRPr="00C0292D">
        <w:rPr>
          <w:rFonts w:cs="Arial Unicode MS"/>
        </w:rPr>
        <w:t xml:space="preserve"> </w:t>
      </w:r>
    </w:p>
    <w:p w14:paraId="7C6E8AD3" w14:textId="38A28D7C" w:rsidR="00387B62" w:rsidRPr="00C0292D" w:rsidRDefault="00387B62" w:rsidP="00C0292D">
      <w:pPr>
        <w:pStyle w:val="McGillBodyText"/>
        <w:ind w:firstLine="720"/>
        <w:jc w:val="both"/>
        <w:rPr>
          <w:rFonts w:cs="Arial Unicode MS"/>
        </w:rPr>
      </w:pPr>
      <w:r w:rsidRPr="00C0292D">
        <w:rPr>
          <w:rFonts w:cs="Arial Unicode MS"/>
        </w:rPr>
        <w:lastRenderedPageBreak/>
        <w:t>Zingaro et al used the ability of thiols to displace the hydroxyl group in numerous synthesis of new d</w:t>
      </w:r>
      <w:r w:rsidR="00AA7CE1" w:rsidRPr="00C0292D">
        <w:rPr>
          <w:rFonts w:cs="Arial Unicode MS"/>
        </w:rPr>
        <w:t xml:space="preserve">imethyl arsenious </w:t>
      </w:r>
      <w:r w:rsidR="00BB1869" w:rsidRPr="00C0292D">
        <w:rPr>
          <w:rFonts w:cs="Arial Unicode MS"/>
        </w:rPr>
        <w:t>derivatives</w:t>
      </w:r>
      <w:hyperlink w:anchor="_ENREF_1_27" w:tooltip="Banks, 1979 #51" w:history="1">
        <w:r w:rsidR="00C41A0D" w:rsidRPr="00C0292D">
          <w:rPr>
            <w:rFonts w:cs="Arial Unicode MS"/>
          </w:rPr>
          <w:fldChar w:fldCharType="begin"/>
        </w:r>
        <w:r w:rsidR="00C41A0D">
          <w:rPr>
            <w:rFonts w:cs="Arial Unicode MS"/>
          </w:rPr>
          <w:instrText xml:space="preserve"> ADDIN EN.CITE &lt;EndNote&gt;&lt;Cite&gt;&lt;Author&gt;Banks&lt;/Author&gt;&lt;Year&gt;1979&lt;/Year&gt;&lt;RecNum&gt;51&lt;/RecNum&gt;&lt;DisplayText&gt;&lt;style face="superscript"&gt;27&lt;/style&gt;&lt;/DisplayText&gt;&lt;record&gt;&lt;rec-number&gt;51&lt;/rec-number&gt;&lt;foreign-keys&gt;&lt;key app="EN" db-id="925ewvdr4stppxextfzpv0x4edx2rrttpr5r" timestamp="1355783925"&gt;51&lt;/key&gt;&lt;/foreign-keys&gt;&lt;ref-type name="Journal Article"&gt;17&lt;/ref-type&gt;&lt;contributors&gt;&lt;authors&gt;&lt;author&gt;Banks, C.H.&lt;/author&gt;&lt;author&gt;Daniel, J.R.&lt;/author&gt;&lt;author&gt;Zingaro, R.A.&lt;/author&gt;&lt;/authors&gt;&lt;/contributors&gt;&lt;titles&gt;&lt;title&gt;Biomolecules Bearing the S- or SeAsMe2 Function : Amino Acid and Steroid Derivatives&lt;/title&gt;&lt;secondary-title&gt;Journal of Medicinal Chemistry&lt;/secondary-title&gt;&lt;/titles&gt;&lt;periodical&gt;&lt;full-title&gt;Journal of Medicinal Chemistry&lt;/full-title&gt;&lt;abbr-1&gt;J. Med. Chem.&lt;/abbr-1&gt;&lt;abbr-2&gt;J Med Chem&lt;/abbr-2&gt;&lt;/periodical&gt;&lt;pages&gt;572-575&lt;/pages&gt;&lt;volume&gt;22&lt;/volume&gt;&lt;dates&gt;&lt;year&gt;1979&lt;/year&gt;&lt;/dates&gt;&lt;publisher&gt;ACS Publications&lt;/publisher&gt;&lt;urls&gt;&lt;/urls&gt;&lt;electronic-resource-num&gt;10.1021/jm00191a021&lt;/electronic-resource-num&gt;&lt;research-notes&gt;Synthesis of various Me2As derivatves and use of Me2AsCl as a starting point.&amp;#xD;        &amp;#xD;Very important paper.&amp;#xD;      &lt;/research-notes&gt;&lt;/record&gt;&lt;/Cite&gt;&lt;/EndNote&gt;</w:instrText>
        </w:r>
        <w:r w:rsidR="00C41A0D" w:rsidRPr="00C0292D">
          <w:rPr>
            <w:rFonts w:cs="Arial Unicode MS"/>
          </w:rPr>
          <w:fldChar w:fldCharType="separate"/>
        </w:r>
        <w:r w:rsidR="00C41A0D" w:rsidRPr="00B170CA">
          <w:rPr>
            <w:rFonts w:cs="Arial Unicode MS"/>
            <w:noProof/>
            <w:vertAlign w:val="superscript"/>
          </w:rPr>
          <w:t>27</w:t>
        </w:r>
        <w:r w:rsidR="00C41A0D" w:rsidRPr="00C0292D">
          <w:rPr>
            <w:rFonts w:cs="Arial Unicode MS"/>
          </w:rPr>
          <w:fldChar w:fldCharType="end"/>
        </w:r>
      </w:hyperlink>
      <w:r w:rsidR="00AA7CE1" w:rsidRPr="00C0292D">
        <w:rPr>
          <w:rFonts w:cs="Arial Unicode MS"/>
        </w:rPr>
        <w:t>.</w:t>
      </w:r>
      <w:r w:rsidRPr="00C0292D">
        <w:rPr>
          <w:rFonts w:cs="Arial Unicode MS"/>
        </w:rPr>
        <w:t xml:space="preserve"> </w:t>
      </w:r>
    </w:p>
    <w:p w14:paraId="37D0C4E7" w14:textId="77777777" w:rsidR="0060489F" w:rsidRPr="00C0292D" w:rsidRDefault="0060489F" w:rsidP="00C0292D">
      <w:pPr>
        <w:pStyle w:val="McGillBodyText"/>
        <w:ind w:firstLine="720"/>
        <w:jc w:val="both"/>
        <w:rPr>
          <w:rFonts w:cs="Arial Unicode MS"/>
        </w:rPr>
      </w:pPr>
    </w:p>
    <w:p w14:paraId="5F1EA7DC" w14:textId="77777777" w:rsidR="0040788E" w:rsidRPr="00C0292D" w:rsidRDefault="00EA3045" w:rsidP="00C0292D">
      <w:pPr>
        <w:pStyle w:val="McGillSecondLevelSubheading"/>
        <w:rPr>
          <w:rFonts w:cs="Arial Unicode MS"/>
        </w:rPr>
      </w:pPr>
      <w:bookmarkStart w:id="37" w:name="_Toc364069066"/>
      <w:bookmarkStart w:id="38" w:name="_Toc403762235"/>
      <w:r w:rsidRPr="00C0292D">
        <w:rPr>
          <w:rFonts w:cs="Arial Unicode MS"/>
        </w:rPr>
        <w:t xml:space="preserve">1.2.3 </w:t>
      </w:r>
      <w:r w:rsidR="0040788E" w:rsidRPr="00C0292D">
        <w:rPr>
          <w:rFonts w:cs="Arial Unicode MS"/>
        </w:rPr>
        <w:t>Lability of the Arsenic Thiol bond</w:t>
      </w:r>
      <w:bookmarkEnd w:id="37"/>
      <w:bookmarkEnd w:id="38"/>
    </w:p>
    <w:p w14:paraId="361A89E0" w14:textId="694FAB5F" w:rsidR="0011171D" w:rsidRPr="00C0292D" w:rsidRDefault="0011171D" w:rsidP="00C0292D">
      <w:pPr>
        <w:pStyle w:val="McGillBodyText"/>
        <w:ind w:firstLine="720"/>
        <w:jc w:val="both"/>
        <w:rPr>
          <w:rFonts w:cs="Arial Unicode MS"/>
        </w:rPr>
      </w:pPr>
      <w:r w:rsidRPr="00C0292D">
        <w:rPr>
          <w:rFonts w:cs="Arial Unicode MS"/>
        </w:rPr>
        <w:t>It was found experimentally that as As(SG)</w:t>
      </w:r>
      <w:r w:rsidRPr="00C0292D">
        <w:rPr>
          <w:rFonts w:cs="Arial Unicode MS"/>
          <w:vertAlign w:val="subscript"/>
        </w:rPr>
        <w:t>3</w:t>
      </w:r>
      <w:r w:rsidRPr="00C0292D">
        <w:rPr>
          <w:rFonts w:cs="Arial Unicode MS"/>
        </w:rPr>
        <w:t xml:space="preserve"> was passed through a size exclusion chromatography (SEC)</w:t>
      </w:r>
      <w:hyperlink w:anchor="_ENREF_1_26" w:tooltip="Percy, 2008 #6" w:history="1">
        <w:r w:rsidR="00C41A0D" w:rsidRPr="00C0292D">
          <w:rPr>
            <w:rFonts w:cs="Arial Unicode MS"/>
          </w:rPr>
          <w:fldChar w:fldCharType="begin"/>
        </w:r>
        <w:r w:rsidR="00C41A0D">
          <w:rPr>
            <w:rFonts w:cs="Arial Unicode MS"/>
          </w:rPr>
          <w:instrText xml:space="preserve"> ADDIN EN.CITE &lt;EndNote&gt;&lt;Cite&gt;&lt;Author&gt;Percy&lt;/Author&gt;&lt;Year&gt;2008&lt;/Year&gt;&lt;RecNum&gt;6&lt;/RecNum&gt;&lt;DisplayText&gt;&lt;style face="superscript"&gt;26&lt;/style&gt;&lt;/DisplayText&gt;&lt;record&gt;&lt;rec-number&gt;6&lt;/rec-number&gt;&lt;foreign-keys&gt;&lt;key app="EN" db-id="925ewvdr4stppxextfzpv0x4edx2rrttpr5r" timestamp="1355263790"&gt;6&lt;/key&gt;&lt;/foreign-keys&gt;&lt;ref-type name="Journal Article"&gt;17&lt;/ref-type&gt;&lt;contributors&gt;&lt;authors&gt;&lt;author&gt;Percy, Andrew J&lt;/author&gt;&lt;author&gt;Gailer, Jürgen&lt;/author&gt;&lt;/authors&gt;&lt;/contributors&gt;&lt;titles&gt;&lt;title&gt;Methylated trivalent arsenic-glutathione complexes are more stable than their arsenite analog.&lt;/title&gt;&lt;secondary-title&gt;Bioinorganic chemistry and applications&lt;/secondary-title&gt;&lt;/titles&gt;&lt;pages&gt;539082&lt;/pages&gt;&lt;volume&gt;2008&lt;/volume&gt;&lt;dates&gt;&lt;year&gt;2008&lt;/year&gt;&lt;/dates&gt;&lt;accession-num&gt;18509491&lt;/accession-num&gt;&lt;urls&gt;&lt;/urls&gt;&lt;electronic-resource-num&gt;10.1155/2008/539082&lt;/electronic-resource-num&gt;&lt;/record&gt;&lt;/Cite&gt;&lt;/EndNote&gt;</w:instrText>
        </w:r>
        <w:r w:rsidR="00C41A0D" w:rsidRPr="00C0292D">
          <w:rPr>
            <w:rFonts w:cs="Arial Unicode MS"/>
          </w:rPr>
          <w:fldChar w:fldCharType="separate"/>
        </w:r>
        <w:r w:rsidR="00C41A0D" w:rsidRPr="00B170CA">
          <w:rPr>
            <w:rFonts w:cs="Arial Unicode MS"/>
            <w:noProof/>
            <w:vertAlign w:val="superscript"/>
          </w:rPr>
          <w:t>26</w:t>
        </w:r>
        <w:r w:rsidR="00C41A0D" w:rsidRPr="00C0292D">
          <w:rPr>
            <w:rFonts w:cs="Arial Unicode MS"/>
          </w:rPr>
          <w:fldChar w:fldCharType="end"/>
        </w:r>
      </w:hyperlink>
      <w:r w:rsidRPr="00C0292D">
        <w:rPr>
          <w:rFonts w:cs="Arial Unicode MS"/>
        </w:rPr>
        <w:t xml:space="preserve">, an increase of temperature of the column would cause retention shifts of the arsenic peaks towards small-molecular-mass regions. This is indicative of labile arsenic sulfur bonds which could allow the GS to break away from the molecule.  </w:t>
      </w:r>
    </w:p>
    <w:p w14:paraId="33281FE1" w14:textId="01C11CAD" w:rsidR="009856C5" w:rsidRPr="00C0292D" w:rsidRDefault="0011171D" w:rsidP="00C0292D">
      <w:pPr>
        <w:pStyle w:val="McGillBodyText"/>
        <w:ind w:firstLine="720"/>
        <w:jc w:val="both"/>
        <w:rPr>
          <w:rFonts w:cs="Arial Unicode MS"/>
        </w:rPr>
      </w:pPr>
      <w:r w:rsidRPr="00C0292D">
        <w:rPr>
          <w:rFonts w:cs="Arial Unicode MS"/>
        </w:rPr>
        <w:t xml:space="preserve"> </w:t>
      </w:r>
      <w:r w:rsidR="00823125" w:rsidRPr="00C0292D">
        <w:rPr>
          <w:rFonts w:cs="Arial Unicode MS"/>
        </w:rPr>
        <w:t>Arsenic III compounds have the ability are known have labile bonds.</w:t>
      </w:r>
      <w:r w:rsidR="006870E7" w:rsidRPr="00C0292D">
        <w:rPr>
          <w:rFonts w:cs="Arial Unicode MS"/>
        </w:rPr>
        <w:t xml:space="preserve"> </w:t>
      </w:r>
      <w:r w:rsidR="00823125" w:rsidRPr="00C0292D">
        <w:rPr>
          <w:rFonts w:cs="Arial Unicode MS"/>
        </w:rPr>
        <w:t>The is shown by the ability of meso-2,3-dimercaptosuccinic acid to displace GSH from the complex from As(GS)</w:t>
      </w:r>
      <w:r w:rsidR="00823125" w:rsidRPr="00C0292D">
        <w:rPr>
          <w:rFonts w:cs="Arial Unicode MS"/>
          <w:vertAlign w:val="subscript"/>
        </w:rPr>
        <w:t>3</w:t>
      </w:r>
      <w:hyperlink w:anchor="_ENREF_1_28" w:tooltip="Delnomdedieu, 1993 #60" w:history="1">
        <w:r w:rsidR="00C41A0D" w:rsidRPr="00C0292D">
          <w:rPr>
            <w:rFonts w:cs="Arial Unicode MS"/>
            <w:vertAlign w:val="subscript"/>
          </w:rPr>
          <w:fldChar w:fldCharType="begin">
            <w:fldData xml:space="preserve">PEVuZE5vdGU+PENpdGU+PEF1dGhvcj5EZWxub21kZWRpZXU8L0F1dGhvcj48WWVhcj4xOTkzPC9Z
ZWFyPjxSZWNOdW0+NjA8L1JlY051bT48RGlzcGxheVRleHQ+PHN0eWxlIGZhY2U9InN1cGVyc2Ny
aXB0Ij4yODwvc3R5bGU+PC9EaXNwbGF5VGV4dD48cmVjb3JkPjxyZWMtbnVtYmVyPjYwPC9yZWMt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C41A0D">
          <w:rPr>
            <w:rFonts w:cs="Arial Unicode MS"/>
            <w:vertAlign w:val="subscript"/>
          </w:rPr>
          <w:instrText xml:space="preserve"> ADDIN EN.CITE </w:instrText>
        </w:r>
        <w:r w:rsidR="00C41A0D">
          <w:rPr>
            <w:rFonts w:cs="Arial Unicode MS"/>
            <w:vertAlign w:val="subscript"/>
          </w:rPr>
          <w:fldChar w:fldCharType="begin">
            <w:fldData xml:space="preserve">PEVuZE5vdGU+PENpdGU+PEF1dGhvcj5EZWxub21kZWRpZXU8L0F1dGhvcj48WWVhcj4xOTkzPC9Z
ZWFyPjxSZWNOdW0+NjA8L1JlY051bT48RGlzcGxheVRleHQ+PHN0eWxlIGZhY2U9InN1cGVyc2Ny
aXB0Ij4yODwvc3R5bGU+PC9EaXNwbGF5VGV4dD48cmVjb3JkPjxyZWMtbnVtYmVyPjYwPC9yZWMt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C41A0D">
          <w:rPr>
            <w:rFonts w:cs="Arial Unicode MS"/>
            <w:vertAlign w:val="subscript"/>
          </w:rPr>
          <w:instrText xml:space="preserve"> ADDIN EN.CITE.DATA </w:instrText>
        </w:r>
        <w:r w:rsidR="00C41A0D">
          <w:rPr>
            <w:rFonts w:cs="Arial Unicode MS"/>
            <w:vertAlign w:val="subscript"/>
          </w:rPr>
        </w:r>
        <w:r w:rsidR="00C41A0D">
          <w:rPr>
            <w:rFonts w:cs="Arial Unicode MS"/>
            <w:vertAlign w:val="subscript"/>
          </w:rPr>
          <w:fldChar w:fldCharType="end"/>
        </w:r>
        <w:r w:rsidR="00C41A0D" w:rsidRPr="00C0292D">
          <w:rPr>
            <w:rFonts w:cs="Arial Unicode MS"/>
            <w:vertAlign w:val="subscript"/>
          </w:rPr>
          <w:fldChar w:fldCharType="separate"/>
        </w:r>
        <w:r w:rsidR="00C41A0D" w:rsidRPr="00B170CA">
          <w:rPr>
            <w:rFonts w:cs="Arial Unicode MS"/>
            <w:noProof/>
            <w:vertAlign w:val="superscript"/>
          </w:rPr>
          <w:t>28</w:t>
        </w:r>
        <w:r w:rsidR="00C41A0D" w:rsidRPr="00C0292D">
          <w:rPr>
            <w:rFonts w:cs="Arial Unicode MS"/>
            <w:vertAlign w:val="subscript"/>
          </w:rPr>
          <w:fldChar w:fldCharType="end"/>
        </w:r>
      </w:hyperlink>
    </w:p>
    <w:p w14:paraId="255BDBD9" w14:textId="502A772A" w:rsidR="009856C5" w:rsidRPr="00C0292D" w:rsidRDefault="009856C5" w:rsidP="00C0292D">
      <w:pPr>
        <w:pStyle w:val="McGillBodyText"/>
        <w:ind w:firstLine="720"/>
        <w:jc w:val="both"/>
        <w:rPr>
          <w:rFonts w:cs="Arial Unicode MS"/>
        </w:rPr>
      </w:pPr>
      <w:r w:rsidRPr="00C0292D">
        <w:rPr>
          <w:rFonts w:cs="Arial Unicode MS"/>
        </w:rPr>
        <w:t>Arsenic systems have been studied by theoretical chemistry by Orthaber et al</w:t>
      </w:r>
      <w:hyperlink w:anchor="_ENREF_1_29" w:tooltip="Orthaber, 2012 #2" w:history="1">
        <w:r w:rsidR="00C41A0D" w:rsidRPr="00C0292D">
          <w:rPr>
            <w:rFonts w:cs="Arial Unicode MS"/>
          </w:rPr>
          <w:fldChar w:fldCharType="begin"/>
        </w:r>
        <w:r w:rsidR="00C41A0D">
          <w:rPr>
            <w:rFonts w:cs="Arial Unicode MS"/>
          </w:rPr>
          <w:instrText xml:space="preserve"> ADDIN EN.CITE &lt;EndNote&gt;&lt;Cite&gt;&lt;Author&gt;Orthaber&lt;/Author&gt;&lt;Year&gt;2012&lt;/Year&gt;&lt;RecNum&gt;2&lt;/RecNum&gt;&lt;DisplayText&gt;&lt;style face="superscript"&gt;29&lt;/style&gt;&lt;/DisplayText&gt;&lt;record&gt;&lt;rec-number&gt;2&lt;/rec-number&gt;&lt;foreign-keys&gt;&lt;key app="EN" db-id="925ewvdr4stppxextfzpv0x4edx2rrttpr5r" timestamp="1355263790"&gt;2&lt;/key&gt;&lt;/foreign-keys&gt;&lt;ref-type name="Journal Article"&gt;17&lt;/ref-type&gt;&lt;contributors&gt;&lt;authors&gt;&lt;author&gt;Orthaber, Andreas&lt;/author&gt;&lt;author&gt;Sax, Alexander F&lt;/author&gt;&lt;author&gt;Francesconi, Kevin a&lt;/author&gt;&lt;/authors&gt;&lt;/contributors&gt;&lt;titles&gt;&lt;title&gt;Oxygen versus sulfur: Structure and reactivity of substituted arsine oxides and arsine sulfides.&lt;/title&gt;&lt;secondary-title&gt;Journal of computational chemistry&lt;/secondary-title&gt;&lt;/titles&gt;&lt;periodical&gt;&lt;full-title&gt;Journal of Computational Chemistry&lt;/full-title&gt;&lt;abbr-1&gt;J. Comput. Chem.&lt;/abbr-1&gt;&lt;abbr-2&gt;J Comput Chem&lt;/abbr-2&gt;&lt;/periodical&gt;&lt;pages&gt;112-7&lt;/pages&gt;&lt;volume&gt;33&lt;/volume&gt;&lt;keywords&gt;&lt;keyword&gt;á ab initio calculations&lt;/keyword&gt;&lt;keyword&gt;á chalcogens á main&lt;/keyword&gt;&lt;keyword&gt;arsenic á reaction mechanisms&lt;/keyword&gt;&lt;keyword&gt;group elements&lt;/keyword&gt;&lt;/keywords&gt;&lt;dates&gt;&lt;year&gt;2012&lt;/year&gt;&lt;/dates&gt;&lt;accession-num&gt;21960430&lt;/accession-num&gt;&lt;urls&gt;&lt;/urls&gt;&lt;electronic-resource-num&gt;10.1002/jcc.21950&lt;/electronic-resource-num&gt;&lt;/record&gt;&lt;/Cite&gt;&lt;/EndNote&gt;</w:instrText>
        </w:r>
        <w:r w:rsidR="00C41A0D" w:rsidRPr="00C0292D">
          <w:rPr>
            <w:rFonts w:cs="Arial Unicode MS"/>
          </w:rPr>
          <w:fldChar w:fldCharType="separate"/>
        </w:r>
        <w:r w:rsidR="00C41A0D" w:rsidRPr="00B170CA">
          <w:rPr>
            <w:rFonts w:cs="Arial Unicode MS"/>
            <w:noProof/>
            <w:vertAlign w:val="superscript"/>
          </w:rPr>
          <w:t>29</w:t>
        </w:r>
        <w:r w:rsidR="00C41A0D" w:rsidRPr="00C0292D">
          <w:rPr>
            <w:rFonts w:cs="Arial Unicode MS"/>
          </w:rPr>
          <w:fldChar w:fldCharType="end"/>
        </w:r>
      </w:hyperlink>
      <w:r w:rsidRPr="00C0292D">
        <w:rPr>
          <w:rFonts w:cs="Arial Unicode MS"/>
        </w:rPr>
        <w:t xml:space="preserve"> using DFT calculations with B3lYP/6-31G basis set. They were interested in the interaction of H</w:t>
      </w:r>
      <w:r w:rsidRPr="00C0292D">
        <w:rPr>
          <w:rFonts w:cs="Arial Unicode MS"/>
          <w:vertAlign w:val="subscript"/>
        </w:rPr>
        <w:t>2</w:t>
      </w:r>
      <w:r w:rsidRPr="00C0292D">
        <w:rPr>
          <w:rFonts w:cs="Arial Unicode MS"/>
        </w:rPr>
        <w:t xml:space="preserve">S with Arsenic (V) species </w:t>
      </w:r>
    </w:p>
    <w:p w14:paraId="500DD6E4" w14:textId="77777777" w:rsidR="00614E4C" w:rsidRPr="00C0292D" w:rsidRDefault="00614E4C" w:rsidP="00C0292D">
      <w:pPr>
        <w:pStyle w:val="McGillBodyText"/>
        <w:jc w:val="both"/>
        <w:rPr>
          <w:rFonts w:cs="Arial Unicode MS"/>
        </w:rPr>
      </w:pPr>
    </w:p>
    <w:p w14:paraId="3DF9D879" w14:textId="77777777" w:rsidR="009856C5" w:rsidRPr="00C0292D" w:rsidRDefault="009856C5" w:rsidP="00C0292D">
      <w:pPr>
        <w:pStyle w:val="McGillBodyText"/>
        <w:jc w:val="both"/>
        <w:rPr>
          <w:rFonts w:cs="Arial Unicode MS"/>
        </w:rPr>
      </w:pPr>
      <w:r w:rsidRPr="00C0292D">
        <w:rPr>
          <w:rFonts w:cs="Arial Unicode MS"/>
        </w:rPr>
        <w:object w:dxaOrig="7531" w:dyaOrig="1485" w14:anchorId="77A755BF">
          <v:shape id="_x0000_i1031" type="#_x0000_t75" style="width:377.2pt;height:74.7pt" o:ole="">
            <v:imagedata r:id="rId30" o:title=""/>
          </v:shape>
          <o:OLEObject Type="Embed" ProgID="ChemDraw.Document.6.0" ShapeID="_x0000_i1031" DrawAspect="Content" ObjectID="_1477505295" r:id="rId31"/>
        </w:object>
      </w:r>
    </w:p>
    <w:p w14:paraId="34F26629" w14:textId="77777777" w:rsidR="00614E4C" w:rsidRPr="00C0292D" w:rsidRDefault="00D64EAE" w:rsidP="00C0292D">
      <w:pPr>
        <w:pStyle w:val="McGillFigureCaption"/>
        <w:jc w:val="center"/>
        <w:rPr>
          <w:rFonts w:cs="Arial Unicode MS"/>
          <w:b/>
        </w:rPr>
      </w:pPr>
      <w:bookmarkStart w:id="39" w:name="_Toc40376217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AB5BEE">
        <w:rPr>
          <w:rFonts w:cs="Arial Unicode MS"/>
          <w:b/>
          <w:noProof/>
        </w:rPr>
        <w:t>11</w:t>
      </w:r>
      <w:r w:rsidRPr="00C0292D">
        <w:rPr>
          <w:rFonts w:cs="Arial Unicode MS"/>
          <w:b/>
        </w:rPr>
        <w:fldChar w:fldCharType="end"/>
      </w:r>
      <w:r w:rsidRPr="00C0292D">
        <w:rPr>
          <w:rFonts w:cs="Arial Unicode MS"/>
          <w:b/>
        </w:rPr>
        <w:t>: Interaction of H</w:t>
      </w:r>
      <w:r w:rsidRPr="00C0292D">
        <w:rPr>
          <w:rFonts w:cs="Arial Unicode MS"/>
          <w:b/>
          <w:vertAlign w:val="subscript"/>
        </w:rPr>
        <w:t>2</w:t>
      </w:r>
      <w:r w:rsidRPr="00C0292D">
        <w:rPr>
          <w:rFonts w:cs="Arial Unicode MS"/>
          <w:b/>
        </w:rPr>
        <w:t>S with arsenic V species</w:t>
      </w:r>
      <w:bookmarkEnd w:id="39"/>
    </w:p>
    <w:p w14:paraId="52460251" w14:textId="77777777" w:rsidR="009856C5" w:rsidRPr="00C0292D" w:rsidRDefault="009856C5" w:rsidP="00C0292D">
      <w:pPr>
        <w:pStyle w:val="McGillBodyText"/>
        <w:jc w:val="both"/>
        <w:rPr>
          <w:rFonts w:cs="Arial Unicode MS"/>
          <w:lang w:val="en-US"/>
        </w:rPr>
      </w:pPr>
      <w:r w:rsidRPr="00C0292D">
        <w:rPr>
          <w:rFonts w:cs="Arial Unicode MS"/>
        </w:rPr>
        <w:lastRenderedPageBreak/>
        <w:tab/>
        <w:t xml:space="preserve">They found that the formation constants is very favorable with </w:t>
      </w:r>
      <w:r w:rsidRPr="00C0292D">
        <w:rPr>
          <w:rFonts w:cs="Arial Unicode MS" w:hint="eastAsia"/>
        </w:rPr>
        <w:t>∆</w:t>
      </w:r>
      <w:r w:rsidRPr="00C0292D">
        <w:rPr>
          <w:rFonts w:cs="Arial Unicode MS"/>
          <w:lang w:val="en-US"/>
        </w:rPr>
        <w:t>G of up to 51 kJ/mol for dimethylarsinoylethanol. Interesting they found that the pentavalent state, the –OH and –SH could interconvert between axial and equatorial positions similar to that of the Berry pseudorotation. They found that the relative intermediate of the interconve</w:t>
      </w:r>
      <w:r w:rsidR="00886A41" w:rsidRPr="00C0292D">
        <w:rPr>
          <w:rFonts w:cs="Arial Unicode MS"/>
          <w:lang w:val="en-US"/>
        </w:rPr>
        <w:t>rs</w:t>
      </w:r>
      <w:r w:rsidRPr="00C0292D">
        <w:rPr>
          <w:rFonts w:cs="Arial Unicode MS"/>
          <w:lang w:val="en-US"/>
        </w:rPr>
        <w:t xml:space="preserve">ion is 6.7 kJ/mol. </w:t>
      </w:r>
    </w:p>
    <w:p w14:paraId="62D3CBF1" w14:textId="704EDB9E" w:rsidR="009856C5" w:rsidRPr="00C0292D" w:rsidRDefault="00B91709" w:rsidP="00C0292D">
      <w:pPr>
        <w:pStyle w:val="McGillBodyText"/>
        <w:ind w:firstLine="720"/>
        <w:jc w:val="both"/>
        <w:rPr>
          <w:rFonts w:cs="Arial Unicode MS"/>
        </w:rPr>
      </w:pPr>
      <w:r w:rsidRPr="00C0292D">
        <w:rPr>
          <w:rFonts w:cs="Arial Unicode MS"/>
        </w:rPr>
        <w:t>One analogous system for the lability of arsenic is that of Mercury. The mercury thiolate bond has been shown to be labile and ca</w:t>
      </w:r>
      <w:r w:rsidR="007C4410" w:rsidRPr="00C0292D">
        <w:rPr>
          <w:rFonts w:cs="Arial Unicode MS"/>
        </w:rPr>
        <w:t>pa</w:t>
      </w:r>
      <w:r w:rsidRPr="00C0292D">
        <w:rPr>
          <w:rFonts w:cs="Arial Unicode MS"/>
        </w:rPr>
        <w:t>ble of rapidly breaking and reforming</w:t>
      </w:r>
      <w:hyperlink w:anchor="_ENREF_1_30" w:tooltip="Carson, 1982 #49" w:history="1">
        <w:r w:rsidR="00C41A0D" w:rsidRPr="00C0292D">
          <w:rPr>
            <w:rFonts w:cs="Arial Unicode MS"/>
          </w:rPr>
          <w:fldChar w:fldCharType="begin"/>
        </w:r>
        <w:r w:rsidR="00C41A0D">
          <w:rPr>
            <w:rFonts w:cs="Arial Unicode MS"/>
          </w:rPr>
          <w:instrText xml:space="preserve"> ADDIN EN.CITE &lt;EndNote&gt;&lt;Cite&gt;&lt;Author&gt;Carson&lt;/Author&gt;&lt;Year&gt;1982&lt;/Year&gt;&lt;RecNum&gt;49&lt;/RecNum&gt;&lt;DisplayText&gt;&lt;style face="superscript"&gt;30&lt;/style&gt;&lt;/DisplayText&gt;&lt;record&gt;&lt;rec-number&gt;49&lt;/rec-number&gt;&lt;foreign-keys&gt;&lt;key app="EN" db-id="925ewvdr4stppxextfzpv0x4edx2rrttpr5r" timestamp="1355783925"&gt;49&lt;/key&gt;&lt;/foreign-keys&gt;&lt;ref-type name="Journal Article"&gt;17&lt;/ref-type&gt;&lt;contributors&gt;&lt;authors&gt;&lt;author&gt;Carson, GK&lt;/author&gt;&lt;author&gt;Dean, PAW&lt;/author&gt;&lt;/authors&gt;&lt;/contributors&gt;&lt;titles&gt;&lt;title&gt;The Metal NMR Spectra of Thiolate&lt;/title&gt;&lt;secondary-title&gt;Inorganica Chimica Acta&lt;/secondary-title&gt;&lt;/titles&gt;&lt;periodical&gt;&lt;full-title&gt;Inorganica Chimica Acta&lt;/full-title&gt;&lt;abbr-1&gt;Inorg. Chim. Acta&lt;/abbr-1&gt;&lt;abbr-2&gt;Inorg Chim Acta&lt;/abbr-2&gt;&lt;/periodical&gt;&lt;pages&gt;157-161&lt;/pages&gt;&lt;volume&gt;66&lt;/volume&gt;&lt;dates&gt;&lt;year&gt;1982&lt;/year&gt;&lt;/dates&gt;&lt;urls&gt;&lt;/urls&gt;&lt;/record&gt;&lt;/Cite&gt;&lt;/EndNote&gt;</w:instrText>
        </w:r>
        <w:r w:rsidR="00C41A0D" w:rsidRPr="00C0292D">
          <w:rPr>
            <w:rFonts w:cs="Arial Unicode MS"/>
          </w:rPr>
          <w:fldChar w:fldCharType="separate"/>
        </w:r>
        <w:r w:rsidR="00C41A0D" w:rsidRPr="00B170CA">
          <w:rPr>
            <w:rFonts w:cs="Arial Unicode MS"/>
            <w:noProof/>
            <w:vertAlign w:val="superscript"/>
          </w:rPr>
          <w:t>30</w:t>
        </w:r>
        <w:r w:rsidR="00C41A0D" w:rsidRPr="00C0292D">
          <w:rPr>
            <w:rFonts w:cs="Arial Unicode MS"/>
          </w:rPr>
          <w:fldChar w:fldCharType="end"/>
        </w:r>
      </w:hyperlink>
      <w:r w:rsidR="00E966C5" w:rsidRPr="00C0292D">
        <w:rPr>
          <w:rFonts w:cs="Arial Unicode MS"/>
        </w:rPr>
        <w:t xml:space="preserve">. </w:t>
      </w:r>
    </w:p>
    <w:p w14:paraId="7243D9AE" w14:textId="77777777" w:rsidR="004F7D23" w:rsidRPr="00C0292D" w:rsidRDefault="00A07664" w:rsidP="00C0292D">
      <w:pPr>
        <w:pStyle w:val="McGillSecondLevelSubheading"/>
        <w:rPr>
          <w:rFonts w:cs="Arial Unicode MS"/>
        </w:rPr>
      </w:pPr>
      <w:bookmarkStart w:id="40" w:name="_Toc364069067"/>
      <w:bookmarkStart w:id="41" w:name="_Toc403762236"/>
      <w:r w:rsidRPr="00C0292D">
        <w:rPr>
          <w:rFonts w:cs="Arial Unicode MS"/>
        </w:rPr>
        <w:t>1.2.4 Co-ordination and geometry of arsenic compounds</w:t>
      </w:r>
      <w:bookmarkEnd w:id="40"/>
      <w:bookmarkEnd w:id="41"/>
    </w:p>
    <w:p w14:paraId="3002CF17" w14:textId="77777777" w:rsidR="004F7D23" w:rsidRPr="00C0292D" w:rsidRDefault="00BF6FCB" w:rsidP="00C0292D">
      <w:pPr>
        <w:pStyle w:val="McGillBodyText"/>
        <w:jc w:val="both"/>
        <w:rPr>
          <w:rFonts w:cs="Arial Unicode MS"/>
        </w:rPr>
      </w:pPr>
      <w:r w:rsidRPr="00C0292D">
        <w:rPr>
          <w:rFonts w:cs="Arial Unicode MS"/>
        </w:rPr>
        <w:tab/>
      </w:r>
      <w:r w:rsidR="00DD0372" w:rsidRPr="00C0292D">
        <w:rPr>
          <w:rFonts w:cs="Arial Unicode MS"/>
        </w:rPr>
        <w:t xml:space="preserve">The co-ordination chemistry of arsenic is both rich and diverse. As previously </w:t>
      </w:r>
      <w:r w:rsidR="00CD1620" w:rsidRPr="00C0292D">
        <w:rPr>
          <w:rFonts w:cs="Arial Unicode MS"/>
        </w:rPr>
        <w:t xml:space="preserve">discussed </w:t>
      </w:r>
      <w:r w:rsidR="00DD0372" w:rsidRPr="00C0292D">
        <w:rPr>
          <w:rFonts w:cs="Arial Unicode MS"/>
        </w:rPr>
        <w:t xml:space="preserve">in chapter 1.1, arsenic is a metalloid and can both accept and donate lone pairs. </w:t>
      </w:r>
      <w:r w:rsidR="00362C3C" w:rsidRPr="00C0292D">
        <w:rPr>
          <w:rFonts w:cs="Arial Unicode MS"/>
        </w:rPr>
        <w:t xml:space="preserve">As it result it can accept co-ordination and act as a metal, in addition to donating its lone pair and acting as a ligand. </w:t>
      </w:r>
    </w:p>
    <w:p w14:paraId="76CF67F7" w14:textId="71E1E905" w:rsidR="006E7D82" w:rsidRPr="00C0292D" w:rsidRDefault="006E7D82" w:rsidP="00365126">
      <w:pPr>
        <w:pStyle w:val="McGillBodyText"/>
        <w:jc w:val="both"/>
        <w:rPr>
          <w:lang w:val="en-US"/>
        </w:rPr>
      </w:pPr>
      <w:r w:rsidRPr="00C0292D">
        <w:tab/>
        <w:t>Edmonds et al</w:t>
      </w:r>
      <w:hyperlink w:anchor="_ENREF_1_31" w:tooltip="Edmonds, 2006 #303" w:history="1">
        <w:r w:rsidR="00C41A0D" w:rsidRPr="00C0292D">
          <w:fldChar w:fldCharType="begin"/>
        </w:r>
        <w:r w:rsidR="00C41A0D">
          <w:instrText xml:space="preserve"> ADDIN EN.CITE &lt;EndNote&gt;&lt;Cite&gt;&lt;Author&gt;Edmonds&lt;/Author&gt;&lt;Year&gt;2006&lt;/Year&gt;&lt;RecNum&gt;303&lt;/RecNum&gt;&lt;DisplayText&gt;&lt;style face="superscript"&gt;31&lt;/style&gt;&lt;/DisplayText&gt;&lt;record&gt;&lt;rec-number&gt;303&lt;/rec-number&gt;&lt;foreign-keys&gt;&lt;key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C41A0D" w:rsidRPr="00C0292D">
          <w:fldChar w:fldCharType="separate"/>
        </w:r>
        <w:r w:rsidR="00C41A0D" w:rsidRPr="00B170CA">
          <w:rPr>
            <w:noProof/>
            <w:vertAlign w:val="superscript"/>
          </w:rPr>
          <w:t>31</w:t>
        </w:r>
        <w:r w:rsidR="00C41A0D" w:rsidRPr="00C0292D">
          <w:fldChar w:fldCharType="end"/>
        </w:r>
      </w:hyperlink>
      <w:r w:rsidRPr="00C0292D">
        <w:t xml:space="preserve"> found that chiral </w:t>
      </w:r>
      <w:r w:rsidR="008407E0" w:rsidRPr="00C0292D">
        <w:t>arsenite</w:t>
      </w:r>
      <w:r w:rsidRPr="00C0292D">
        <w:t xml:space="preserve"> species are capable </w:t>
      </w:r>
      <w:r w:rsidR="009F51CE" w:rsidRPr="00C0292D">
        <w:t xml:space="preserve">rapidly racemizing. </w:t>
      </w:r>
      <w:r w:rsidR="00C34513" w:rsidRPr="00C0292D">
        <w:t xml:space="preserve">The studied this using the chiral arsenite, methylphenylarsinic acid and reacted it with (L)-glutathione to form two diastereomers. </w:t>
      </w:r>
      <w:r w:rsidR="00D95A6A" w:rsidRPr="00C0292D">
        <w:t xml:space="preserve">The then tried to separate the diastereomers using HPLC </w:t>
      </w:r>
    </w:p>
    <w:p w14:paraId="0DD45AEE" w14:textId="71F8CD7A" w:rsidR="00BB1813" w:rsidRPr="00C0292D" w:rsidRDefault="00C34513" w:rsidP="00365126">
      <w:pPr>
        <w:jc w:val="center"/>
      </w:pPr>
      <w:r w:rsidRPr="00C0292D">
        <w:object w:dxaOrig="10155" w:dyaOrig="3845" w14:anchorId="699173D9">
          <v:shape id="_x0000_i1032" type="#_x0000_t75" style="width:451.9pt;height:170.85pt" o:ole="">
            <v:imagedata r:id="rId32" o:title=""/>
          </v:shape>
          <o:OLEObject Type="Embed" ProgID="ChemDraw.Document.6.0" ShapeID="_x0000_i1032" DrawAspect="Content" ObjectID="_1477505296" r:id="rId33"/>
        </w:object>
      </w:r>
      <w:r w:rsidR="00AB5BEE" w:rsidRPr="00AB5BEE">
        <w:rPr>
          <w:b/>
        </w:rPr>
        <w:t xml:space="preserve">Figure </w:t>
      </w:r>
      <w:r w:rsidR="00AB5BEE" w:rsidRPr="00AB5BEE">
        <w:rPr>
          <w:b/>
        </w:rPr>
        <w:fldChar w:fldCharType="begin"/>
      </w:r>
      <w:r w:rsidR="00AB5BEE" w:rsidRPr="00AB5BEE">
        <w:rPr>
          <w:b/>
        </w:rPr>
        <w:instrText xml:space="preserve"> SEQ Figure \* ARABIC </w:instrText>
      </w:r>
      <w:r w:rsidR="00AB5BEE" w:rsidRPr="00AB5BEE">
        <w:rPr>
          <w:b/>
        </w:rPr>
        <w:fldChar w:fldCharType="separate"/>
      </w:r>
      <w:r w:rsidR="00AB5BEE" w:rsidRPr="00AB5BEE">
        <w:rPr>
          <w:b/>
          <w:noProof/>
        </w:rPr>
        <w:t>12</w:t>
      </w:r>
      <w:r w:rsidR="00AB5BEE" w:rsidRPr="00AB5BEE">
        <w:rPr>
          <w:b/>
        </w:rPr>
        <w:fldChar w:fldCharType="end"/>
      </w:r>
      <w:r w:rsidR="00AB5BEE" w:rsidRPr="00AB5BEE">
        <w:rPr>
          <w:b/>
        </w:rPr>
        <w:t>: Reaction of methylpheylarsinic acid with glutathione.</w:t>
      </w:r>
    </w:p>
    <w:p w14:paraId="26B11B07" w14:textId="64DCEAC4" w:rsidR="00C34513" w:rsidRPr="00C0292D" w:rsidRDefault="00BB1813" w:rsidP="004B26FB">
      <w:pPr>
        <w:pStyle w:val="McGillBodyText"/>
        <w:jc w:val="both"/>
        <w:rPr>
          <w:rFonts w:cs="Arial Unicode MS"/>
        </w:rPr>
      </w:pPr>
      <w:r w:rsidRPr="00C0292D">
        <w:rPr>
          <w:rFonts w:cs="Arial Unicode MS"/>
        </w:rPr>
        <w:t>They tried to resolve the diastereomers using NMR spectroscopy with the aid of lanthanide shift reagents and COSY 2D techniques. They were surprised to find that the species have racemized during the purification process (with heating was less than 40</w:t>
      </w:r>
      <w:r w:rsidRPr="00C0292D">
        <w:rPr>
          <w:rFonts w:cs="Arial Unicode MS" w:hint="eastAsia"/>
        </w:rPr>
        <w:t>°</w:t>
      </w:r>
      <w:r w:rsidRPr="00C0292D">
        <w:rPr>
          <w:rFonts w:cs="Arial Unicode MS"/>
          <w:lang w:val="en-US"/>
        </w:rPr>
        <w:t xml:space="preserve">C). The concluded that no pyramidal inversion of the arsenic was seen </w:t>
      </w:r>
      <w:r w:rsidR="00F72662" w:rsidRPr="00C0292D">
        <w:rPr>
          <w:rFonts w:cs="Arial Unicode MS"/>
          <w:lang w:val="en-US"/>
        </w:rPr>
        <w:t>but could</w:t>
      </w:r>
      <w:r w:rsidRPr="00C0292D">
        <w:rPr>
          <w:rFonts w:cs="Arial Unicode MS"/>
          <w:lang w:val="en-US"/>
        </w:rPr>
        <w:t xml:space="preserve"> not give a definitive mechanism for this inversion.</w:t>
      </w:r>
    </w:p>
    <w:p w14:paraId="7366A8B7" w14:textId="77777777" w:rsidR="006D5302" w:rsidRPr="00C0292D" w:rsidRDefault="006D5302" w:rsidP="004B26FB">
      <w:pPr>
        <w:pStyle w:val="McGillBodyText"/>
        <w:jc w:val="both"/>
        <w:rPr>
          <w:rFonts w:cs="Arial Unicode MS"/>
        </w:rPr>
      </w:pPr>
    </w:p>
    <w:p w14:paraId="44637821" w14:textId="77777777" w:rsidR="009856C5" w:rsidRPr="00C0292D" w:rsidRDefault="00855D9B" w:rsidP="004B26FB">
      <w:pPr>
        <w:pStyle w:val="McGillSecondLevelSubheading"/>
        <w:jc w:val="both"/>
        <w:rPr>
          <w:rFonts w:cs="Arial Unicode MS"/>
        </w:rPr>
      </w:pPr>
      <w:bookmarkStart w:id="42" w:name="_Toc364069068"/>
      <w:bookmarkStart w:id="43" w:name="_Toc403762237"/>
      <w:r w:rsidRPr="00C0292D">
        <w:rPr>
          <w:rFonts w:cs="Arial Unicode MS"/>
        </w:rPr>
        <w:t>1.2.</w:t>
      </w:r>
      <w:r w:rsidR="004F7D23" w:rsidRPr="00C0292D">
        <w:rPr>
          <w:rFonts w:cs="Arial Unicode MS"/>
        </w:rPr>
        <w:t>5</w:t>
      </w:r>
      <w:r w:rsidRPr="00C0292D">
        <w:rPr>
          <w:rFonts w:cs="Arial Unicode MS"/>
        </w:rPr>
        <w:t xml:space="preserve"> Mechanism of arsenic bond lablity</w:t>
      </w:r>
      <w:bookmarkEnd w:id="42"/>
      <w:bookmarkEnd w:id="43"/>
    </w:p>
    <w:p w14:paraId="3704695F" w14:textId="6C6D5F75" w:rsidR="001D0986" w:rsidRPr="00C0292D" w:rsidRDefault="00514232" w:rsidP="004B26FB">
      <w:pPr>
        <w:pStyle w:val="McGillBodyText"/>
        <w:ind w:firstLine="720"/>
        <w:jc w:val="both"/>
        <w:rPr>
          <w:rFonts w:cs="Arial Unicode MS"/>
        </w:rPr>
      </w:pPr>
      <w:r w:rsidRPr="00C0292D">
        <w:rPr>
          <w:rFonts w:cs="Arial Unicode MS"/>
        </w:rPr>
        <w:t xml:space="preserve">The mechanism under which arsenic can perform its bond lability is not fully understood. </w:t>
      </w:r>
      <w:r w:rsidR="00F83A19" w:rsidRPr="00C0292D">
        <w:rPr>
          <w:rFonts w:cs="Arial Unicode MS"/>
        </w:rPr>
        <w:t>Zampella et al</w:t>
      </w:r>
      <w:hyperlink w:anchor="_ENREF_1_32" w:tooltip="Zampella, 2012 #68" w:history="1">
        <w:r w:rsidR="00C41A0D" w:rsidRPr="00C0292D">
          <w:rPr>
            <w:rFonts w:cs="Arial Unicode MS"/>
          </w:rPr>
          <w:fldChar w:fldCharType="begin"/>
        </w:r>
        <w:r w:rsidR="00C41A0D">
          <w:rPr>
            <w:rFonts w:cs="Arial Unicode MS"/>
          </w:rPr>
          <w:instrText xml:space="preserve"> ADDIN EN.CITE &lt;EndNote&gt;&lt;Cite&gt;&lt;Author&gt;Zampella&lt;/Author&gt;&lt;Year&gt;2012&lt;/Year&gt;&lt;RecNum&gt;68&lt;/RecNum&gt;&lt;DisplayText&gt;&lt;style face="superscript"&gt;32&lt;/style&gt;&lt;/DisplayText&gt;&lt;record&gt;&lt;rec-number&gt;68&lt;/rec-number&gt;&lt;foreign-keys&gt;&lt;key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C41A0D" w:rsidRPr="00C0292D">
          <w:rPr>
            <w:rFonts w:cs="Arial Unicode MS"/>
          </w:rPr>
          <w:fldChar w:fldCharType="separate"/>
        </w:r>
        <w:r w:rsidR="00C41A0D" w:rsidRPr="00B170CA">
          <w:rPr>
            <w:rFonts w:cs="Arial Unicode MS"/>
            <w:noProof/>
            <w:vertAlign w:val="superscript"/>
          </w:rPr>
          <w:t>32</w:t>
        </w:r>
        <w:r w:rsidR="00C41A0D" w:rsidRPr="00C0292D">
          <w:rPr>
            <w:rFonts w:cs="Arial Unicode MS"/>
          </w:rPr>
          <w:fldChar w:fldCharType="end"/>
        </w:r>
      </w:hyperlink>
      <w:r w:rsidR="00F83A19" w:rsidRPr="00C0292D">
        <w:rPr>
          <w:rFonts w:cs="Arial Unicode MS"/>
        </w:rPr>
        <w:t xml:space="preserve"> tried to calculate the binding of </w:t>
      </w:r>
      <w:r w:rsidR="006B369C" w:rsidRPr="00C0292D">
        <w:rPr>
          <w:rFonts w:cs="Arial Unicode MS"/>
        </w:rPr>
        <w:t>structures of arsenite systems</w:t>
      </w:r>
      <w:r w:rsidR="00277479" w:rsidRPr="00C0292D">
        <w:rPr>
          <w:rFonts w:cs="Arial Unicode MS"/>
        </w:rPr>
        <w:t xml:space="preserve"> using DFT calculations</w:t>
      </w:r>
      <w:r w:rsidR="006B369C" w:rsidRPr="00C0292D">
        <w:rPr>
          <w:rFonts w:cs="Arial Unicode MS"/>
        </w:rPr>
        <w:t xml:space="preserve"> in order to understand how arsenite interacts with thiols of proteins. They modelled the arsenic binding systems with As(CH</w:t>
      </w:r>
      <w:r w:rsidR="006B369C" w:rsidRPr="00C0292D">
        <w:rPr>
          <w:rFonts w:cs="Arial Unicode MS"/>
          <w:vertAlign w:val="subscript"/>
        </w:rPr>
        <w:t>3</w:t>
      </w:r>
      <w:r w:rsidR="006B369C" w:rsidRPr="00C0292D">
        <w:rPr>
          <w:rFonts w:cs="Arial Unicode MS"/>
        </w:rPr>
        <w:t>S)</w:t>
      </w:r>
      <w:r w:rsidR="006B369C" w:rsidRPr="00C0292D">
        <w:rPr>
          <w:rFonts w:cs="Arial Unicode MS"/>
          <w:vertAlign w:val="subscript"/>
        </w:rPr>
        <w:t>3</w:t>
      </w:r>
      <w:r w:rsidR="006B369C" w:rsidRPr="00C0292D">
        <w:rPr>
          <w:rFonts w:cs="Arial Unicode MS"/>
        </w:rPr>
        <w:t xml:space="preserve"> and determined that there are two major forms of binding: the endo and exo isomers. </w:t>
      </w:r>
    </w:p>
    <w:p w14:paraId="3F4B441E" w14:textId="77777777" w:rsidR="001D0986" w:rsidRPr="00C0292D" w:rsidRDefault="006E3528" w:rsidP="00C0292D">
      <w:pPr>
        <w:pStyle w:val="McGillBodyText"/>
        <w:jc w:val="center"/>
        <w:rPr>
          <w:rFonts w:cs="Arial Unicode MS"/>
        </w:rPr>
      </w:pPr>
      <w:r w:rsidRPr="00C0292D">
        <w:rPr>
          <w:rFonts w:cs="Arial Unicode MS"/>
          <w:noProof/>
          <w:lang w:val="en-US" w:eastAsia="zh-CN"/>
        </w:rPr>
        <w:lastRenderedPageBreak/>
        <w:drawing>
          <wp:inline distT="0" distB="0" distL="0" distR="0" wp14:anchorId="0C164897" wp14:editId="4DEB8CE4">
            <wp:extent cx="4037330" cy="3597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37330" cy="3597275"/>
                    </a:xfrm>
                    <a:prstGeom prst="rect">
                      <a:avLst/>
                    </a:prstGeom>
                    <a:noFill/>
                    <a:ln>
                      <a:noFill/>
                    </a:ln>
                  </pic:spPr>
                </pic:pic>
              </a:graphicData>
            </a:graphic>
          </wp:inline>
        </w:drawing>
      </w:r>
    </w:p>
    <w:p w14:paraId="45810E3C" w14:textId="2531A2E5" w:rsidR="002342BC" w:rsidRPr="00C0292D" w:rsidRDefault="008951EA" w:rsidP="00C0292D">
      <w:pPr>
        <w:pStyle w:val="McGillFigureCaption"/>
        <w:jc w:val="center"/>
        <w:rPr>
          <w:rFonts w:cs="Arial Unicode MS"/>
          <w:b/>
        </w:rPr>
      </w:pPr>
      <w:bookmarkStart w:id="44" w:name="_Toc403762175"/>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AB5BEE">
        <w:rPr>
          <w:rFonts w:cs="Arial Unicode MS"/>
          <w:b/>
          <w:noProof/>
        </w:rPr>
        <w:t>13</w:t>
      </w:r>
      <w:r w:rsidRPr="00C0292D">
        <w:rPr>
          <w:rFonts w:cs="Arial Unicode MS"/>
          <w:b/>
        </w:rPr>
        <w:fldChar w:fldCharType="end"/>
      </w:r>
      <w:r w:rsidRPr="00C0292D">
        <w:rPr>
          <w:rFonts w:cs="Arial Unicode MS"/>
          <w:b/>
        </w:rPr>
        <w:t>: endo and exo binding forms of As(CH</w:t>
      </w:r>
      <w:r w:rsidRPr="00C0292D">
        <w:rPr>
          <w:rFonts w:cs="Arial Unicode MS"/>
          <w:b/>
          <w:vertAlign w:val="subscript"/>
        </w:rPr>
        <w:t>3</w:t>
      </w:r>
      <w:r w:rsidRPr="00C0292D">
        <w:rPr>
          <w:rFonts w:cs="Arial Unicode MS"/>
          <w:b/>
        </w:rPr>
        <w:t>S)</w:t>
      </w:r>
      <w:r w:rsidRPr="00C0292D">
        <w:rPr>
          <w:rFonts w:cs="Arial Unicode MS"/>
          <w:b/>
          <w:vertAlign w:val="subscript"/>
        </w:rPr>
        <w:t>3</w:t>
      </w:r>
      <w:r w:rsidR="00AB5BEE">
        <w:rPr>
          <w:rFonts w:cs="Arial Unicode MS"/>
          <w:b/>
          <w:vertAlign w:val="subscript"/>
        </w:rPr>
        <w:br/>
      </w:r>
      <w:r w:rsidR="00AB5BEE" w:rsidRPr="009D3751">
        <w:t>(Figure from Zampella et al, 2012, Chemistry</w:t>
      </w:r>
      <w:hyperlink w:anchor="_ENREF_1_32" w:tooltip="Zampella, 2012 #68" w:history="1">
        <w:r w:rsidR="00C41A0D" w:rsidRPr="009D3751">
          <w:rPr>
            <w:vertAlign w:val="superscript"/>
          </w:rPr>
          <w:fldChar w:fldCharType="begin"/>
        </w:r>
        <w:r w:rsidR="00C41A0D" w:rsidRPr="009D3751">
          <w:rPr>
            <w:vertAlign w:val="superscript"/>
          </w:rPr>
          <w:instrText xml:space="preserve"> ADDIN EN.CITE &lt;EndNote&gt;&lt;Cite&gt;&lt;Author&gt;Zampella&lt;/Author&gt;&lt;Year&gt;2012&lt;/Year&gt;&lt;RecNum&gt;68&lt;/RecNum&gt;&lt;DisplayText&gt;&lt;style face="superscript"&gt;32&lt;/style&gt;&lt;/DisplayText&gt;&lt;record&gt;&lt;rec-number&gt;68&lt;/rec-number&gt;&lt;foreign-keys&gt;&lt;key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C41A0D" w:rsidRPr="009D3751">
          <w:rPr>
            <w:vertAlign w:val="superscript"/>
          </w:rPr>
          <w:fldChar w:fldCharType="separate"/>
        </w:r>
        <w:r w:rsidR="00C41A0D" w:rsidRPr="009D3751">
          <w:rPr>
            <w:vertAlign w:val="superscript"/>
          </w:rPr>
          <w:t>32</w:t>
        </w:r>
        <w:r w:rsidR="00C41A0D" w:rsidRPr="009D3751">
          <w:rPr>
            <w:vertAlign w:val="superscript"/>
          </w:rPr>
          <w:fldChar w:fldCharType="end"/>
        </w:r>
      </w:hyperlink>
      <w:r w:rsidR="00AB5BEE" w:rsidRPr="009D3751">
        <w:t>)</w:t>
      </w:r>
      <w:bookmarkEnd w:id="44"/>
    </w:p>
    <w:p w14:paraId="030BFDC0" w14:textId="77777777" w:rsidR="00F83A19" w:rsidRPr="00C0292D" w:rsidRDefault="006B369C" w:rsidP="004B26FB">
      <w:pPr>
        <w:pStyle w:val="McGillBodyText"/>
        <w:ind w:firstLine="720"/>
        <w:jc w:val="both"/>
        <w:rPr>
          <w:rFonts w:cs="Arial Unicode MS"/>
        </w:rPr>
      </w:pPr>
      <w:r w:rsidRPr="00C0292D">
        <w:rPr>
          <w:rFonts w:cs="Arial Unicode MS"/>
        </w:rPr>
        <w:t xml:space="preserve">They </w:t>
      </w:r>
      <w:r w:rsidR="00277479" w:rsidRPr="00C0292D">
        <w:rPr>
          <w:rFonts w:cs="Arial Unicode MS"/>
        </w:rPr>
        <w:t xml:space="preserve">concluded that the </w:t>
      </w:r>
      <w:r w:rsidR="00BF4996" w:rsidRPr="00C0292D">
        <w:rPr>
          <w:rFonts w:cs="Arial Unicode MS"/>
        </w:rPr>
        <w:t xml:space="preserve">calculated lowest energy forms were similar to that found in protein systems. </w:t>
      </w:r>
      <w:r w:rsidR="004942C9" w:rsidRPr="00C0292D">
        <w:rPr>
          <w:rFonts w:cs="Arial Unicode MS"/>
        </w:rPr>
        <w:t xml:space="preserve">This meant that the mode of binding was strongly influenced by the steric bulk of the substituents. They also determined that the direction of the lone pair was a crucial factor influencing the selectivity binding for particular metal ions. </w:t>
      </w:r>
    </w:p>
    <w:p w14:paraId="7E125C14" w14:textId="77777777" w:rsidR="00886A41" w:rsidRPr="00C0292D" w:rsidRDefault="00C1089C" w:rsidP="004B26FB">
      <w:pPr>
        <w:pStyle w:val="McGillFirstLevelSubheading"/>
        <w:jc w:val="both"/>
        <w:rPr>
          <w:rFonts w:cs="Arial Unicode MS"/>
        </w:rPr>
      </w:pPr>
      <w:bookmarkStart w:id="45" w:name="_Toc364069069"/>
      <w:bookmarkStart w:id="46" w:name="_Toc403762238"/>
      <w:r w:rsidRPr="00C0292D">
        <w:rPr>
          <w:rFonts w:cs="Arial Unicode MS"/>
        </w:rPr>
        <w:t>1.3 Summary</w:t>
      </w:r>
      <w:bookmarkEnd w:id="45"/>
      <w:bookmarkEnd w:id="46"/>
    </w:p>
    <w:p w14:paraId="2163675A" w14:textId="77777777" w:rsidR="00C1089C" w:rsidRPr="00C0292D" w:rsidRDefault="00454F1E" w:rsidP="004B26FB">
      <w:pPr>
        <w:spacing w:line="360" w:lineRule="auto"/>
        <w:jc w:val="both"/>
        <w:rPr>
          <w:rFonts w:cs="Arial Unicode MS"/>
        </w:rPr>
      </w:pPr>
      <w:r w:rsidRPr="00C0292D">
        <w:rPr>
          <w:rFonts w:cs="Arial Unicode MS"/>
        </w:rPr>
        <w:tab/>
      </w:r>
      <w:r w:rsidR="00774FC5" w:rsidRPr="00C0292D">
        <w:rPr>
          <w:rFonts w:cs="Arial Unicode MS"/>
        </w:rPr>
        <w:t>The mechanism of arsenic based drugs is currently not well understood and poses a road</w:t>
      </w:r>
      <w:r w:rsidR="00937A90" w:rsidRPr="00C0292D">
        <w:rPr>
          <w:rFonts w:cs="Arial Unicode MS"/>
        </w:rPr>
        <w:t>-bloc</w:t>
      </w:r>
      <w:r w:rsidR="008E3BEA" w:rsidRPr="00C0292D">
        <w:rPr>
          <w:rFonts w:cs="Arial Unicode MS"/>
        </w:rPr>
        <w:t xml:space="preserve">k to arsenic based </w:t>
      </w:r>
      <w:r w:rsidR="00160D6C" w:rsidRPr="00C0292D">
        <w:rPr>
          <w:rFonts w:cs="Arial Unicode MS"/>
        </w:rPr>
        <w:t xml:space="preserve">drug development. It is hypothesised that whilst arsenic </w:t>
      </w:r>
      <w:r w:rsidR="003A16AD" w:rsidRPr="00C0292D">
        <w:rPr>
          <w:rFonts w:cs="Arial Unicode MS"/>
        </w:rPr>
        <w:t>is often thought react in an analogous fashion</w:t>
      </w:r>
      <w:r w:rsidR="00160D6C" w:rsidRPr="00C0292D">
        <w:rPr>
          <w:rFonts w:cs="Arial Unicode MS"/>
        </w:rPr>
        <w:t xml:space="preserve"> phosphorus, the </w:t>
      </w:r>
      <w:r w:rsidR="00160D6C" w:rsidRPr="00C0292D">
        <w:rPr>
          <w:rFonts w:cs="Arial Unicode MS"/>
        </w:rPr>
        <w:lastRenderedPageBreak/>
        <w:t>kinetics and thermodynamics of pnicogen bonds</w:t>
      </w:r>
      <w:r w:rsidR="003A16AD" w:rsidRPr="00C0292D">
        <w:rPr>
          <w:rFonts w:cs="Arial Unicode MS"/>
        </w:rPr>
        <w:t xml:space="preserve"> formed by these two species</w:t>
      </w:r>
      <w:r w:rsidR="00160D6C" w:rsidRPr="00C0292D">
        <w:rPr>
          <w:rFonts w:cs="Arial Unicode MS"/>
        </w:rPr>
        <w:t xml:space="preserve"> far from analogous.</w:t>
      </w:r>
      <w:r w:rsidR="00E535EC" w:rsidRPr="00C0292D">
        <w:rPr>
          <w:rFonts w:cs="Arial Unicode MS"/>
        </w:rPr>
        <w:t xml:space="preserve"> </w:t>
      </w:r>
      <w:r w:rsidR="003A16AD" w:rsidRPr="00C0292D">
        <w:rPr>
          <w:rFonts w:cs="Arial Unicode MS"/>
        </w:rPr>
        <w:t xml:space="preserve">The Challenger pathway shows that arsenic can be </w:t>
      </w:r>
      <w:r w:rsidR="00870577" w:rsidRPr="00C0292D">
        <w:rPr>
          <w:rFonts w:cs="Arial Unicode MS"/>
        </w:rPr>
        <w:t>prone to</w:t>
      </w:r>
      <w:r w:rsidR="00B04612" w:rsidRPr="00C0292D">
        <w:rPr>
          <w:rFonts w:cs="Arial Unicode MS"/>
        </w:rPr>
        <w:t xml:space="preserve"> both oxidation and methylation</w:t>
      </w:r>
      <w:r w:rsidR="00870577" w:rsidRPr="00C0292D">
        <w:rPr>
          <w:rFonts w:cs="Arial Unicode MS"/>
        </w:rPr>
        <w:t xml:space="preserve">, a sharp </w:t>
      </w:r>
      <w:r w:rsidR="00B04612" w:rsidRPr="00C0292D">
        <w:rPr>
          <w:rFonts w:cs="Arial Unicode MS"/>
        </w:rPr>
        <w:t xml:space="preserve">contrast to phosphorus bonds which are </w:t>
      </w:r>
      <w:r w:rsidR="00870577" w:rsidRPr="00C0292D">
        <w:rPr>
          <w:rFonts w:cs="Arial Unicode MS"/>
        </w:rPr>
        <w:t>stable enough to be</w:t>
      </w:r>
      <w:r w:rsidR="00BE1349" w:rsidRPr="00C0292D">
        <w:rPr>
          <w:rFonts w:cs="Arial Unicode MS"/>
        </w:rPr>
        <w:t xml:space="preserve"> used in genetic </w:t>
      </w:r>
      <w:r w:rsidR="0087239E" w:rsidRPr="00C0292D">
        <w:rPr>
          <w:rFonts w:cs="Arial Unicode MS"/>
        </w:rPr>
        <w:t>material</w:t>
      </w:r>
      <w:r w:rsidR="00BE1349" w:rsidRPr="00C0292D">
        <w:rPr>
          <w:rFonts w:cs="Arial Unicode MS"/>
        </w:rPr>
        <w:t>. In addition to having different reactivity than phosphorus, arsenic seems to have bond lability, where arsenic appears to move between different thiol containing compounds. The mechanism of this interaction has not been thoroughly characterised</w:t>
      </w:r>
      <w:r w:rsidR="0087239E" w:rsidRPr="00C0292D">
        <w:rPr>
          <w:rFonts w:cs="Arial Unicode MS"/>
        </w:rPr>
        <w:t>,</w:t>
      </w:r>
      <w:r w:rsidR="00BE1349" w:rsidRPr="00C0292D">
        <w:rPr>
          <w:rFonts w:cs="Arial Unicode MS"/>
        </w:rPr>
        <w:t xml:space="preserve"> the thermodynamics of arsenic thiol bonds</w:t>
      </w:r>
      <w:r w:rsidR="0087239E" w:rsidRPr="00C0292D">
        <w:rPr>
          <w:rFonts w:cs="Arial Unicode MS"/>
        </w:rPr>
        <w:t xml:space="preserve"> remains unknown</w:t>
      </w:r>
      <w:r w:rsidR="00BE1349" w:rsidRPr="00C0292D">
        <w:rPr>
          <w:rFonts w:cs="Arial Unicode MS"/>
        </w:rPr>
        <w:t xml:space="preserve">. </w:t>
      </w:r>
      <w:r w:rsidR="008E3BEA" w:rsidRPr="00C0292D">
        <w:rPr>
          <w:rFonts w:cs="Arial Unicode MS"/>
        </w:rPr>
        <w:t xml:space="preserve">This project </w:t>
      </w:r>
      <w:r w:rsidR="0030220F" w:rsidRPr="00C0292D">
        <w:rPr>
          <w:rFonts w:cs="Arial Unicode MS"/>
        </w:rPr>
        <w:t xml:space="preserve">aims at using modern kinetic techniques to study the kinetics and </w:t>
      </w:r>
      <w:r w:rsidR="008E3BEA" w:rsidRPr="00C0292D">
        <w:rPr>
          <w:rFonts w:cs="Arial Unicode MS"/>
        </w:rPr>
        <w:t xml:space="preserve">thermodynamics of arsenic compounds.  </w:t>
      </w:r>
      <w:r w:rsidR="0030220F" w:rsidRPr="00C0292D">
        <w:rPr>
          <w:rFonts w:cs="Arial Unicode MS"/>
        </w:rPr>
        <w:t xml:space="preserve">This is a pivotal step in the greater picture of understanding of arsenic drug interaction and the transportation of arsenic within the body.  </w:t>
      </w:r>
    </w:p>
    <w:p w14:paraId="7D80AA74" w14:textId="77777777" w:rsidR="00E05F6F" w:rsidRPr="00C0292D" w:rsidRDefault="009856C5" w:rsidP="00C0292D">
      <w:pPr>
        <w:pStyle w:val="McGillFirstLevelSubheading"/>
        <w:rPr>
          <w:rFonts w:cs="Arial Unicode MS"/>
        </w:rPr>
      </w:pPr>
      <w:r w:rsidRPr="00C0292D">
        <w:rPr>
          <w:rFonts w:cs="Arial Unicode MS"/>
        </w:rPr>
        <w:br w:type="page"/>
      </w:r>
      <w:bookmarkStart w:id="47" w:name="_Toc403762239"/>
      <w:r w:rsidR="00FA509E" w:rsidRPr="00C0292D">
        <w:rPr>
          <w:rFonts w:cs="Arial Unicode MS"/>
        </w:rPr>
        <w:lastRenderedPageBreak/>
        <w:t>References</w:t>
      </w:r>
      <w:bookmarkEnd w:id="47"/>
    </w:p>
    <w:p w14:paraId="2902B4E3" w14:textId="77777777" w:rsidR="00C41A0D" w:rsidRPr="00C41A0D" w:rsidRDefault="00E05F6F" w:rsidP="00C41A0D">
      <w:pPr>
        <w:pStyle w:val="EndNoteBibliography"/>
      </w:pPr>
      <w:r w:rsidRPr="00C0292D">
        <w:fldChar w:fldCharType="begin"/>
      </w:r>
      <w:r w:rsidRPr="00C0292D">
        <w:instrText xml:space="preserve"> ADDIN EN.SECTION.REFLIST </w:instrText>
      </w:r>
      <w:r w:rsidRPr="00C0292D">
        <w:fldChar w:fldCharType="separate"/>
      </w:r>
      <w:bookmarkStart w:id="48" w:name="_ENREF_1_1"/>
      <w:r w:rsidR="00C41A0D" w:rsidRPr="00C41A0D">
        <w:t>1.</w:t>
      </w:r>
      <w:r w:rsidR="00C41A0D" w:rsidRPr="00C41A0D">
        <w:tab/>
        <w:t xml:space="preserve">Norman, N. C., </w:t>
      </w:r>
      <w:r w:rsidR="00C41A0D" w:rsidRPr="00C41A0D">
        <w:rPr>
          <w:i/>
        </w:rPr>
        <w:t>Chemistry of Arsenic, Antimony and Bismuth</w:t>
      </w:r>
      <w:r w:rsidR="00C41A0D" w:rsidRPr="00C41A0D">
        <w:t>. Springer: 1998.</w:t>
      </w:r>
      <w:bookmarkEnd w:id="48"/>
    </w:p>
    <w:p w14:paraId="6BEE94D6" w14:textId="77777777" w:rsidR="00C41A0D" w:rsidRPr="00C41A0D" w:rsidRDefault="00C41A0D" w:rsidP="00C41A0D">
      <w:pPr>
        <w:pStyle w:val="EndNoteBibliography"/>
      </w:pPr>
      <w:bookmarkStart w:id="49" w:name="_ENREF_1_2"/>
      <w:r w:rsidRPr="00C41A0D">
        <w:t>2.</w:t>
      </w:r>
      <w:r w:rsidRPr="00C41A0D">
        <w:tab/>
        <w:t xml:space="preserve">Sun, H.; Editor, </w:t>
      </w:r>
      <w:r w:rsidRPr="00C41A0D">
        <w:rPr>
          <w:i/>
        </w:rPr>
        <w:t>Biological Chemistry Of Arsenic, Antimony And Bismuth</w:t>
      </w:r>
      <w:r w:rsidRPr="00C41A0D">
        <w:t>. John Wiley &amp; Sons Ltd.: 2011; p 383 pp.</w:t>
      </w:r>
      <w:bookmarkEnd w:id="49"/>
    </w:p>
    <w:p w14:paraId="40DB2B67" w14:textId="77777777" w:rsidR="00C41A0D" w:rsidRPr="00C41A0D" w:rsidRDefault="00C41A0D" w:rsidP="00C41A0D">
      <w:pPr>
        <w:pStyle w:val="EndNoteBibliography"/>
      </w:pPr>
      <w:bookmarkStart w:id="50" w:name="_ENREF_1_3"/>
      <w:r w:rsidRPr="00C41A0D">
        <w:t>3.</w:t>
      </w:r>
      <w:r w:rsidRPr="00C41A0D">
        <w:tab/>
        <w:t xml:space="preserve">Tawfik, D. S.; Viola, R. E., Arsenate replacing phosphate: alternative life chemistries and ion promiscuity. </w:t>
      </w:r>
      <w:r w:rsidRPr="00C41A0D">
        <w:rPr>
          <w:i/>
        </w:rPr>
        <w:t xml:space="preserve">Biochemistry </w:t>
      </w:r>
      <w:r w:rsidRPr="00C41A0D">
        <w:rPr>
          <w:b/>
        </w:rPr>
        <w:t>2011,</w:t>
      </w:r>
      <w:r w:rsidRPr="00C41A0D">
        <w:t xml:space="preserve"> </w:t>
      </w:r>
      <w:r w:rsidRPr="00C41A0D">
        <w:rPr>
          <w:i/>
        </w:rPr>
        <w:t>50</w:t>
      </w:r>
      <w:r w:rsidRPr="00C41A0D">
        <w:t>, 1128-34.</w:t>
      </w:r>
      <w:bookmarkEnd w:id="50"/>
    </w:p>
    <w:p w14:paraId="11D4D5F1" w14:textId="77777777" w:rsidR="00C41A0D" w:rsidRPr="00C41A0D" w:rsidRDefault="00C41A0D" w:rsidP="00C41A0D">
      <w:pPr>
        <w:pStyle w:val="EndNoteBibliography"/>
      </w:pPr>
      <w:bookmarkStart w:id="51" w:name="_ENREF_1_4"/>
      <w:r w:rsidRPr="00C41A0D">
        <w:t>4.</w:t>
      </w:r>
      <w:r w:rsidRPr="00C41A0D">
        <w:tab/>
        <w:t xml:space="preserve">Levason, W.; Reid, G., 3.6 - Arsenic, Antimony, and Bismuth. In </w:t>
      </w:r>
      <w:r w:rsidRPr="00C41A0D">
        <w:rPr>
          <w:i/>
        </w:rPr>
        <w:t>Comprehensive Coordination Chemistry II</w:t>
      </w:r>
      <w:r w:rsidRPr="00C41A0D">
        <w:t>, Editors-in-Chief:  , J. A. M.; Meyer, T. J., Eds. Pergamon: Oxford, 2003; pp 465-544.</w:t>
      </w:r>
      <w:bookmarkEnd w:id="51"/>
    </w:p>
    <w:p w14:paraId="470F4982" w14:textId="77777777" w:rsidR="00C41A0D" w:rsidRPr="00C41A0D" w:rsidRDefault="00C41A0D" w:rsidP="00C41A0D">
      <w:pPr>
        <w:pStyle w:val="EndNoteBibliography"/>
        <w:rPr>
          <w:i/>
        </w:rPr>
      </w:pPr>
      <w:bookmarkStart w:id="52" w:name="_ENREF_1_5"/>
      <w:r w:rsidRPr="00C41A0D">
        <w:t>5.</w:t>
      </w:r>
      <w:r w:rsidRPr="00C41A0D">
        <w:tab/>
        <w:t xml:space="preserve">Kawalek, J. </w:t>
      </w:r>
      <w:r w:rsidRPr="00C41A0D">
        <w:rPr>
          <w:i/>
        </w:rPr>
        <w:t xml:space="preserve">Provide data on various arsenic species present in broilers treated with roxarsone: </w:t>
      </w:r>
    </w:p>
    <w:p w14:paraId="4DAD8BB5" w14:textId="77777777" w:rsidR="00C41A0D" w:rsidRPr="00C41A0D" w:rsidRDefault="00C41A0D" w:rsidP="00C41A0D">
      <w:pPr>
        <w:pStyle w:val="EndNoteBibliography"/>
      </w:pPr>
      <w:r w:rsidRPr="00C41A0D">
        <w:rPr>
          <w:i/>
        </w:rPr>
        <w:t>Comparison with untreated birds.</w:t>
      </w:r>
      <w:r w:rsidRPr="00C41A0D">
        <w:t>; FDA: 2011.</w:t>
      </w:r>
      <w:bookmarkEnd w:id="52"/>
    </w:p>
    <w:p w14:paraId="7F711962" w14:textId="77777777" w:rsidR="00C41A0D" w:rsidRPr="00C41A0D" w:rsidRDefault="00C41A0D" w:rsidP="00C41A0D">
      <w:pPr>
        <w:pStyle w:val="EndNoteBibliography"/>
      </w:pPr>
      <w:bookmarkStart w:id="53" w:name="_ENREF_1_6"/>
      <w:r w:rsidRPr="00C41A0D">
        <w:t>6.</w:t>
      </w:r>
      <w:r w:rsidRPr="00C41A0D">
        <w:tab/>
        <w:t xml:space="preserve">Raab, A.; Hansen, H.; Feldmann, J., Labile Arsenic Compounds in Biological Matrices, or Possible Problems Finding the Metal Species Present in Cells. </w:t>
      </w:r>
      <w:r w:rsidRPr="00C41A0D">
        <w:rPr>
          <w:i/>
        </w:rPr>
        <w:t xml:space="preserve">Special Publication-Royal Society of Chemistry </w:t>
      </w:r>
      <w:r w:rsidRPr="00C41A0D">
        <w:rPr>
          <w:b/>
        </w:rPr>
        <w:t>2005,</w:t>
      </w:r>
      <w:r w:rsidRPr="00C41A0D">
        <w:t xml:space="preserve"> </w:t>
      </w:r>
      <w:r w:rsidRPr="00C41A0D">
        <w:rPr>
          <w:i/>
        </w:rPr>
        <w:t>301</w:t>
      </w:r>
      <w:r w:rsidRPr="00C41A0D">
        <w:t>, 72.</w:t>
      </w:r>
      <w:bookmarkEnd w:id="53"/>
    </w:p>
    <w:p w14:paraId="2887AD15" w14:textId="77777777" w:rsidR="00C41A0D" w:rsidRPr="00C41A0D" w:rsidRDefault="00C41A0D" w:rsidP="00C41A0D">
      <w:pPr>
        <w:pStyle w:val="EndNoteBibliography"/>
      </w:pPr>
      <w:bookmarkStart w:id="54" w:name="_ENREF_1_7"/>
      <w:r w:rsidRPr="00C41A0D">
        <w:t>7.</w:t>
      </w:r>
      <w:r w:rsidRPr="00C41A0D">
        <w:tab/>
        <w:t xml:space="preserve">Jomova, K.; Jenisova, Z.; Feszterova, M.; Baros, S.; Liska, J.; Hudecova, D.; Rhodes, C. J.; Valko, M., Arsenic: toxicity, oxidative stress and human disease. </w:t>
      </w:r>
      <w:r w:rsidRPr="00C41A0D">
        <w:rPr>
          <w:i/>
        </w:rPr>
        <w:t xml:space="preserve">Journal of applied toxicology : JAT </w:t>
      </w:r>
      <w:r w:rsidRPr="00C41A0D">
        <w:rPr>
          <w:b/>
        </w:rPr>
        <w:t>2011,</w:t>
      </w:r>
      <w:r w:rsidRPr="00C41A0D">
        <w:t xml:space="preserve"> </w:t>
      </w:r>
      <w:r w:rsidRPr="00C41A0D">
        <w:rPr>
          <w:i/>
        </w:rPr>
        <w:t>31</w:t>
      </w:r>
      <w:r w:rsidRPr="00C41A0D">
        <w:t xml:space="preserve"> (2), 95-107.</w:t>
      </w:r>
      <w:bookmarkEnd w:id="54"/>
    </w:p>
    <w:p w14:paraId="5E871698" w14:textId="77777777" w:rsidR="00C41A0D" w:rsidRPr="00C41A0D" w:rsidRDefault="00C41A0D" w:rsidP="00C41A0D">
      <w:pPr>
        <w:pStyle w:val="EndNoteBibliography"/>
      </w:pPr>
      <w:bookmarkStart w:id="55" w:name="_ENREF_1_8"/>
      <w:r w:rsidRPr="00C41A0D">
        <w:t>8.</w:t>
      </w:r>
      <w:r w:rsidRPr="00C41A0D">
        <w:tab/>
        <w:t xml:space="preserve">Cullen, W. R., </w:t>
      </w:r>
      <w:r w:rsidRPr="00C41A0D">
        <w:rPr>
          <w:i/>
        </w:rPr>
        <w:t>Is Arsenic an Aphrodisiac?</w:t>
      </w:r>
      <w:r w:rsidRPr="00C41A0D">
        <w:t xml:space="preserve"> The Royal Society of Chemistry: 2008; p P001-P412.</w:t>
      </w:r>
      <w:bookmarkEnd w:id="55"/>
    </w:p>
    <w:p w14:paraId="59A3955F" w14:textId="77777777" w:rsidR="00C41A0D" w:rsidRPr="00C41A0D" w:rsidRDefault="00C41A0D" w:rsidP="00C41A0D">
      <w:pPr>
        <w:pStyle w:val="EndNoteBibliography"/>
      </w:pPr>
      <w:bookmarkStart w:id="56" w:name="_ENREF_1_9"/>
      <w:r w:rsidRPr="00C41A0D">
        <w:t>9.</w:t>
      </w:r>
      <w:r w:rsidRPr="00C41A0D">
        <w:tab/>
        <w:t xml:space="preserve">Challenger, F., Biological methylation. </w:t>
      </w:r>
      <w:r w:rsidRPr="00C41A0D">
        <w:rPr>
          <w:i/>
        </w:rPr>
        <w:t xml:space="preserve">Chem. Rev. </w:t>
      </w:r>
      <w:r w:rsidRPr="00C41A0D">
        <w:rPr>
          <w:b/>
        </w:rPr>
        <w:t>1945,</w:t>
      </w:r>
      <w:r w:rsidRPr="00C41A0D">
        <w:t xml:space="preserve">  (36), 315-361.</w:t>
      </w:r>
      <w:bookmarkEnd w:id="56"/>
    </w:p>
    <w:p w14:paraId="4EC61409" w14:textId="77777777" w:rsidR="00C41A0D" w:rsidRPr="00C41A0D" w:rsidRDefault="00C41A0D" w:rsidP="00C41A0D">
      <w:pPr>
        <w:pStyle w:val="EndNoteBibliography"/>
      </w:pPr>
      <w:bookmarkStart w:id="57" w:name="_ENREF_1_10"/>
      <w:r w:rsidRPr="00C41A0D">
        <w:t>10.</w:t>
      </w:r>
      <w:r w:rsidRPr="00C41A0D">
        <w:tab/>
        <w:t xml:space="preserve">Thomas, D. J.; Li, J.; Waters, S. B.; Xing, W.; Adair, B. M.; Drobna, Z.; Devesa, V.; Styblo, M., Arsenic (+3 oxidation state) methyltransferase and the methylation of arsenicals. </w:t>
      </w:r>
      <w:r w:rsidRPr="00C41A0D">
        <w:rPr>
          <w:i/>
        </w:rPr>
        <w:t xml:space="preserve">Experimental biology and medicine (Maywood, N.J.) </w:t>
      </w:r>
      <w:r w:rsidRPr="00C41A0D">
        <w:rPr>
          <w:b/>
        </w:rPr>
        <w:t>2007,</w:t>
      </w:r>
      <w:r w:rsidRPr="00C41A0D">
        <w:t xml:space="preserve"> </w:t>
      </w:r>
      <w:r w:rsidRPr="00C41A0D">
        <w:rPr>
          <w:i/>
        </w:rPr>
        <w:t>232</w:t>
      </w:r>
      <w:r w:rsidRPr="00C41A0D">
        <w:t>, 3-13.</w:t>
      </w:r>
      <w:bookmarkEnd w:id="57"/>
    </w:p>
    <w:p w14:paraId="0BA82F46" w14:textId="77777777" w:rsidR="00C41A0D" w:rsidRPr="00C41A0D" w:rsidRDefault="00C41A0D" w:rsidP="00C41A0D">
      <w:pPr>
        <w:pStyle w:val="EndNoteBibliography"/>
      </w:pPr>
      <w:bookmarkStart w:id="58" w:name="_ENREF_1_11"/>
      <w:r w:rsidRPr="00C41A0D">
        <w:t>11.</w:t>
      </w:r>
      <w:r w:rsidRPr="00C41A0D">
        <w:tab/>
        <w:t xml:space="preserve">Schmeisser, E.; Rumpler, A.; Kollroser, M.; Rechberger, G.; Goessler, W.; Francesconi, K. A., Arsenic Fatty Acids Are Human Urinary Metabolites of Arsenolipids Present in Cod Liver. </w:t>
      </w:r>
      <w:r w:rsidRPr="00C41A0D">
        <w:rPr>
          <w:i/>
        </w:rPr>
        <w:t xml:space="preserve">Angew. Chem. Int. Ed. </w:t>
      </w:r>
      <w:r w:rsidRPr="00C41A0D">
        <w:rPr>
          <w:b/>
        </w:rPr>
        <w:t>2006,</w:t>
      </w:r>
      <w:r w:rsidRPr="00C41A0D">
        <w:t xml:space="preserve"> </w:t>
      </w:r>
      <w:r w:rsidRPr="00C41A0D">
        <w:rPr>
          <w:i/>
        </w:rPr>
        <w:t>45</w:t>
      </w:r>
      <w:r w:rsidRPr="00C41A0D">
        <w:t xml:space="preserve"> (1), 150-154.</w:t>
      </w:r>
      <w:bookmarkEnd w:id="58"/>
    </w:p>
    <w:p w14:paraId="3141F8B2" w14:textId="77777777" w:rsidR="00C41A0D" w:rsidRPr="00C41A0D" w:rsidRDefault="00C41A0D" w:rsidP="00C41A0D">
      <w:pPr>
        <w:pStyle w:val="EndNoteBibliography"/>
      </w:pPr>
      <w:bookmarkStart w:id="59" w:name="_ENREF_1_12"/>
      <w:r w:rsidRPr="00C41A0D">
        <w:lastRenderedPageBreak/>
        <w:t>12.</w:t>
      </w:r>
      <w:r w:rsidRPr="00C41A0D">
        <w:tab/>
        <w:t xml:space="preserve">Rehman, K.; Naranmandura, H., Arsenic metabolism and thioarsenicals. </w:t>
      </w:r>
      <w:r w:rsidRPr="00C41A0D">
        <w:rPr>
          <w:i/>
        </w:rPr>
        <w:t xml:space="preserve">Metallomics : integrated biometal science </w:t>
      </w:r>
      <w:r w:rsidRPr="00C41A0D">
        <w:rPr>
          <w:b/>
        </w:rPr>
        <w:t>2012,</w:t>
      </w:r>
      <w:r w:rsidRPr="00C41A0D">
        <w:t xml:space="preserve"> </w:t>
      </w:r>
      <w:r w:rsidRPr="00C41A0D">
        <w:rPr>
          <w:i/>
        </w:rPr>
        <w:t>4</w:t>
      </w:r>
      <w:r w:rsidRPr="00C41A0D">
        <w:t xml:space="preserve"> (9), 881-92.</w:t>
      </w:r>
      <w:bookmarkEnd w:id="59"/>
    </w:p>
    <w:p w14:paraId="608BCD78" w14:textId="77777777" w:rsidR="00C41A0D" w:rsidRPr="00C41A0D" w:rsidRDefault="00C41A0D" w:rsidP="00C41A0D">
      <w:pPr>
        <w:pStyle w:val="EndNoteBibliography"/>
      </w:pPr>
      <w:bookmarkStart w:id="60" w:name="_ENREF_1_13"/>
      <w:r w:rsidRPr="00C41A0D">
        <w:t>13.</w:t>
      </w:r>
      <w:r w:rsidRPr="00C41A0D">
        <w:tab/>
        <w:t xml:space="preserve">Petrick, J. S.; Ayala-Fierro, F.; Cullen, W. R.; Carter, D. E.; Vasken Aposhian, H., Monomethylarsonous acid (MMA(III)) is more toxic than arsenite in Chang human hepatocytes. </w:t>
      </w:r>
      <w:r w:rsidRPr="00C41A0D">
        <w:rPr>
          <w:i/>
        </w:rPr>
        <w:t xml:space="preserve">Toxicol. Appl. Pharmacol. </w:t>
      </w:r>
      <w:r w:rsidRPr="00C41A0D">
        <w:rPr>
          <w:b/>
        </w:rPr>
        <w:t>2000,</w:t>
      </w:r>
      <w:r w:rsidRPr="00C41A0D">
        <w:t xml:space="preserve"> </w:t>
      </w:r>
      <w:r w:rsidRPr="00C41A0D">
        <w:rPr>
          <w:i/>
        </w:rPr>
        <w:t>163</w:t>
      </w:r>
      <w:r w:rsidRPr="00C41A0D">
        <w:t xml:space="preserve"> (2), 203-207.</w:t>
      </w:r>
      <w:bookmarkEnd w:id="60"/>
    </w:p>
    <w:p w14:paraId="7FC9ACF8" w14:textId="2451693E" w:rsidR="00C41A0D" w:rsidRPr="00C41A0D" w:rsidRDefault="00C41A0D" w:rsidP="00C41A0D">
      <w:pPr>
        <w:pStyle w:val="EndNoteBibliography"/>
      </w:pPr>
      <w:bookmarkStart w:id="61" w:name="_ENREF_1_14"/>
      <w:r w:rsidRPr="00C41A0D">
        <w:t>14.</w:t>
      </w:r>
      <w:r w:rsidRPr="00C41A0D">
        <w:tab/>
        <w:t xml:space="preserve">Arsenic Contamination of Groundwater in South and East Asian Countries. </w:t>
      </w:r>
      <w:hyperlink r:id="rId35" w:history="1">
        <w:r w:rsidRPr="00C41A0D">
          <w:rPr>
            <w:rStyle w:val="Hyperlink"/>
          </w:rPr>
          <w:t>http://go.worldbank.org/WVH5RSX920</w:t>
        </w:r>
      </w:hyperlink>
      <w:r w:rsidRPr="00C41A0D">
        <w:t xml:space="preserve"> (accessed Jan. 2013).</w:t>
      </w:r>
      <w:bookmarkEnd w:id="61"/>
    </w:p>
    <w:p w14:paraId="318EF0AB" w14:textId="77777777" w:rsidR="00C41A0D" w:rsidRPr="00C41A0D" w:rsidRDefault="00C41A0D" w:rsidP="00C41A0D">
      <w:pPr>
        <w:pStyle w:val="EndNoteBibliography"/>
      </w:pPr>
      <w:bookmarkStart w:id="62" w:name="_ENREF_1_15"/>
      <w:r w:rsidRPr="00C41A0D">
        <w:t>15.</w:t>
      </w:r>
      <w:r w:rsidRPr="00C41A0D">
        <w:tab/>
        <w:t xml:space="preserve">Spuches, A. M.; Kruszyna, H. G.; Rich, A. M.; Wilcox, D. E., Thermodynamics of the As(III)-thiol interaction: arsenite and monomethylarsenite complexes with glutathione, dihydrolipoic acid, and other thiol ligands. </w:t>
      </w:r>
      <w:r w:rsidRPr="00C41A0D">
        <w:rPr>
          <w:i/>
        </w:rPr>
        <w:t xml:space="preserve">Inorg. Chem. </w:t>
      </w:r>
      <w:r w:rsidRPr="00C41A0D">
        <w:rPr>
          <w:b/>
        </w:rPr>
        <w:t>2005,</w:t>
      </w:r>
      <w:r w:rsidRPr="00C41A0D">
        <w:t xml:space="preserve"> </w:t>
      </w:r>
      <w:r w:rsidRPr="00C41A0D">
        <w:rPr>
          <w:i/>
        </w:rPr>
        <w:t>44</w:t>
      </w:r>
      <w:r w:rsidRPr="00C41A0D">
        <w:t>, 2964-72.</w:t>
      </w:r>
      <w:bookmarkEnd w:id="62"/>
    </w:p>
    <w:p w14:paraId="09EA28A7" w14:textId="77777777" w:rsidR="00C41A0D" w:rsidRPr="00C41A0D" w:rsidRDefault="00C41A0D" w:rsidP="00C41A0D">
      <w:pPr>
        <w:pStyle w:val="EndNoteBibliography"/>
      </w:pPr>
      <w:bookmarkStart w:id="63" w:name="_ENREF_1_16"/>
      <w:r w:rsidRPr="00C41A0D">
        <w:t>16.</w:t>
      </w:r>
      <w:r w:rsidRPr="00C41A0D">
        <w:tab/>
        <w:t xml:space="preserve">Zhang, X. W.; Yan, X. J.; Zhou, Z. R.; Yang, F. F.; Wu, Z. Y.; Sun, H. B.; Liang, W. X.; Song, A. X.; Lallemand-Breitenbach, V.; Jeanne, M.; others, Arsenic trioxide controls the fate of the PML-RAR$\alpha$ oncoprotein by directly binding PML. </w:t>
      </w:r>
      <w:r w:rsidRPr="00C41A0D">
        <w:rPr>
          <w:i/>
        </w:rPr>
        <w:t xml:space="preserve">Science </w:t>
      </w:r>
      <w:r w:rsidRPr="00C41A0D">
        <w:rPr>
          <w:b/>
        </w:rPr>
        <w:t>2010,</w:t>
      </w:r>
      <w:r w:rsidRPr="00C41A0D">
        <w:t xml:space="preserve"> </w:t>
      </w:r>
      <w:r w:rsidRPr="00C41A0D">
        <w:rPr>
          <w:i/>
        </w:rPr>
        <w:t>328</w:t>
      </w:r>
      <w:r w:rsidRPr="00C41A0D">
        <w:t xml:space="preserve"> (5975), 240-3.</w:t>
      </w:r>
      <w:bookmarkEnd w:id="63"/>
    </w:p>
    <w:p w14:paraId="16AF6A15" w14:textId="77777777" w:rsidR="00C41A0D" w:rsidRPr="00C41A0D" w:rsidRDefault="00C41A0D" w:rsidP="00C41A0D">
      <w:pPr>
        <w:pStyle w:val="EndNoteBibliography"/>
      </w:pPr>
      <w:bookmarkStart w:id="64" w:name="_ENREF_1_17"/>
      <w:r w:rsidRPr="00C41A0D">
        <w:t>17.</w:t>
      </w:r>
      <w:r w:rsidRPr="00C41A0D">
        <w:tab/>
        <w:t xml:space="preserve">Lallemand-Breitenbach, V.; Zhu, J.; Chen, Z.; de Thé, H., Curing APL through PML/RARA degradation by As2O3. </w:t>
      </w:r>
      <w:r w:rsidRPr="00C41A0D">
        <w:rPr>
          <w:i/>
        </w:rPr>
        <w:t xml:space="preserve">Trends in molecular medicine </w:t>
      </w:r>
      <w:r w:rsidRPr="00C41A0D">
        <w:rPr>
          <w:b/>
        </w:rPr>
        <w:t>2012,</w:t>
      </w:r>
      <w:r w:rsidRPr="00C41A0D">
        <w:t xml:space="preserve"> </w:t>
      </w:r>
      <w:r w:rsidRPr="00C41A0D">
        <w:rPr>
          <w:i/>
        </w:rPr>
        <w:t>18</w:t>
      </w:r>
      <w:r w:rsidRPr="00C41A0D">
        <w:t>, 36-42.</w:t>
      </w:r>
      <w:bookmarkEnd w:id="64"/>
    </w:p>
    <w:p w14:paraId="5BC67040" w14:textId="77777777" w:rsidR="00C41A0D" w:rsidRPr="00C41A0D" w:rsidRDefault="00C41A0D" w:rsidP="00C41A0D">
      <w:pPr>
        <w:pStyle w:val="EndNoteBibliography"/>
      </w:pPr>
      <w:bookmarkStart w:id="65" w:name="_ENREF_1_18"/>
      <w:r w:rsidRPr="00C41A0D">
        <w:t>18.</w:t>
      </w:r>
      <w:r w:rsidRPr="00C41A0D">
        <w:tab/>
        <w:t xml:space="preserve">Cullen, W.; McBride, B.; Reglinski, J., The reaction of methylarsenicals with thiols: some biological implications. </w:t>
      </w:r>
      <w:r w:rsidRPr="00C41A0D">
        <w:rPr>
          <w:i/>
        </w:rPr>
        <w:t xml:space="preserve">J. Inorg. Biochem. </w:t>
      </w:r>
      <w:r w:rsidRPr="00C41A0D">
        <w:rPr>
          <w:b/>
        </w:rPr>
        <w:t>1984,</w:t>
      </w:r>
      <w:r w:rsidRPr="00C41A0D">
        <w:t xml:space="preserve"> </w:t>
      </w:r>
      <w:r w:rsidRPr="00C41A0D">
        <w:rPr>
          <w:i/>
        </w:rPr>
        <w:t>21</w:t>
      </w:r>
      <w:r w:rsidRPr="00C41A0D">
        <w:t>, 179-193.</w:t>
      </w:r>
      <w:bookmarkEnd w:id="65"/>
    </w:p>
    <w:p w14:paraId="622FBAC0" w14:textId="77777777" w:rsidR="00C41A0D" w:rsidRPr="00C41A0D" w:rsidRDefault="00C41A0D" w:rsidP="00C41A0D">
      <w:pPr>
        <w:pStyle w:val="EndNoteBibliography"/>
      </w:pPr>
      <w:bookmarkStart w:id="66" w:name="_ENREF_1_19"/>
      <w:r w:rsidRPr="00C41A0D">
        <w:t>19.</w:t>
      </w:r>
      <w:r w:rsidRPr="00C41A0D">
        <w:tab/>
        <w:t xml:space="preserve">Delnomdedieu, M.; Basti, M. M.; Otvos, J. D.; Thomas, D. J., Reduction and binding of arsenate and dimethylarsinate by glutathione: a magnetic resonance study. </w:t>
      </w:r>
      <w:r w:rsidRPr="00C41A0D">
        <w:rPr>
          <w:i/>
        </w:rPr>
        <w:t xml:space="preserve">Chem. Biol. Interact. </w:t>
      </w:r>
      <w:r w:rsidRPr="00C41A0D">
        <w:rPr>
          <w:b/>
        </w:rPr>
        <w:t>1994,</w:t>
      </w:r>
      <w:r w:rsidRPr="00C41A0D">
        <w:t xml:space="preserve"> </w:t>
      </w:r>
      <w:r w:rsidRPr="00C41A0D">
        <w:rPr>
          <w:i/>
        </w:rPr>
        <w:t>90</w:t>
      </w:r>
      <w:r w:rsidRPr="00C41A0D">
        <w:t>, 139-55.</w:t>
      </w:r>
      <w:bookmarkEnd w:id="66"/>
    </w:p>
    <w:p w14:paraId="41791616" w14:textId="77777777" w:rsidR="00C41A0D" w:rsidRPr="00C41A0D" w:rsidRDefault="00C41A0D" w:rsidP="00C41A0D">
      <w:pPr>
        <w:pStyle w:val="EndNoteBibliography"/>
      </w:pPr>
      <w:bookmarkStart w:id="67" w:name="_ENREF_1_20"/>
      <w:r w:rsidRPr="00C41A0D">
        <w:t>20.</w:t>
      </w:r>
      <w:r w:rsidRPr="00C41A0D">
        <w:tab/>
        <w:t xml:space="preserve">Scott, N.; Hatlelid, K. M.; MacKenzie, N. E.; Carter, D. E., Reactions of arsenic(III) and arsenic(V) species with glutathione. </w:t>
      </w:r>
      <w:r w:rsidRPr="00C41A0D">
        <w:rPr>
          <w:i/>
        </w:rPr>
        <w:t xml:space="preserve">Chem. Res. Toxicol. </w:t>
      </w:r>
      <w:r w:rsidRPr="00C41A0D">
        <w:rPr>
          <w:b/>
        </w:rPr>
        <w:t>1993,</w:t>
      </w:r>
      <w:r w:rsidRPr="00C41A0D">
        <w:t xml:space="preserve"> </w:t>
      </w:r>
      <w:r w:rsidRPr="00C41A0D">
        <w:rPr>
          <w:i/>
        </w:rPr>
        <w:t>6</w:t>
      </w:r>
      <w:r w:rsidRPr="00C41A0D">
        <w:t>, 102-6.</w:t>
      </w:r>
      <w:bookmarkEnd w:id="67"/>
    </w:p>
    <w:p w14:paraId="3589F5EA" w14:textId="77777777" w:rsidR="00C41A0D" w:rsidRPr="00C41A0D" w:rsidRDefault="00C41A0D" w:rsidP="00C41A0D">
      <w:pPr>
        <w:pStyle w:val="EndNoteBibliography"/>
      </w:pPr>
      <w:bookmarkStart w:id="68" w:name="_ENREF_1_21"/>
      <w:r w:rsidRPr="00C41A0D">
        <w:t>21.</w:t>
      </w:r>
      <w:r w:rsidRPr="00C41A0D">
        <w:tab/>
        <w:t xml:space="preserve">Chen, G. C.; Zingaro, R. A.; Thompson, C. R., 6-thio and-seleno-[beta]–glucose esters of dimethylarsinous acid. </w:t>
      </w:r>
      <w:r w:rsidRPr="00C41A0D">
        <w:rPr>
          <w:i/>
        </w:rPr>
        <w:t xml:space="preserve">Carbohydr. Res. </w:t>
      </w:r>
      <w:r w:rsidRPr="00C41A0D">
        <w:rPr>
          <w:b/>
        </w:rPr>
        <w:t>1975,</w:t>
      </w:r>
      <w:r w:rsidRPr="00C41A0D">
        <w:t xml:space="preserve"> </w:t>
      </w:r>
      <w:r w:rsidRPr="00C41A0D">
        <w:rPr>
          <w:i/>
        </w:rPr>
        <w:t>39</w:t>
      </w:r>
      <w:r w:rsidRPr="00C41A0D">
        <w:t xml:space="preserve"> (1), 61-66.</w:t>
      </w:r>
      <w:bookmarkEnd w:id="68"/>
    </w:p>
    <w:p w14:paraId="7D86272D" w14:textId="77777777" w:rsidR="00C41A0D" w:rsidRPr="00C41A0D" w:rsidRDefault="00C41A0D" w:rsidP="00C41A0D">
      <w:pPr>
        <w:pStyle w:val="EndNoteBibliography"/>
      </w:pPr>
      <w:bookmarkStart w:id="69" w:name="_ENREF_1_22"/>
      <w:r w:rsidRPr="00C41A0D">
        <w:lastRenderedPageBreak/>
        <w:t>22.</w:t>
      </w:r>
      <w:r w:rsidRPr="00C41A0D">
        <w:tab/>
        <w:t xml:space="preserve">Zhao, F.; Chen, Y.; Qiao, B.; Wang, J.; Na, P., Analysis of two new degradation products of arsenic triglutathione in aqueous solution. </w:t>
      </w:r>
      <w:r w:rsidRPr="00C41A0D">
        <w:rPr>
          <w:i/>
        </w:rPr>
        <w:t xml:space="preserve">Frontiers of Chemical Science and Engineering </w:t>
      </w:r>
      <w:r w:rsidRPr="00C41A0D">
        <w:rPr>
          <w:b/>
        </w:rPr>
        <w:t>2012,</w:t>
      </w:r>
      <w:r w:rsidRPr="00C41A0D">
        <w:t xml:space="preserve"> </w:t>
      </w:r>
      <w:r w:rsidRPr="00C41A0D">
        <w:rPr>
          <w:i/>
        </w:rPr>
        <w:t>6</w:t>
      </w:r>
      <w:r w:rsidRPr="00C41A0D">
        <w:t>, 292-300.</w:t>
      </w:r>
      <w:bookmarkEnd w:id="69"/>
    </w:p>
    <w:p w14:paraId="10BE821D" w14:textId="77777777" w:rsidR="00C41A0D" w:rsidRPr="00C41A0D" w:rsidRDefault="00C41A0D" w:rsidP="00C41A0D">
      <w:pPr>
        <w:pStyle w:val="EndNoteBibliography"/>
      </w:pPr>
      <w:bookmarkStart w:id="70" w:name="_ENREF_1_23"/>
      <w:r w:rsidRPr="00C41A0D">
        <w:t>23.</w:t>
      </w:r>
      <w:r w:rsidRPr="00C41A0D">
        <w:tab/>
        <w:t xml:space="preserve">Rey, N.; Howarth, O., Equilibrium characterization of the As (III)-cysteine and the As (III)-glutathione systems in aqueous solution. </w:t>
      </w:r>
      <w:r w:rsidRPr="00C41A0D">
        <w:rPr>
          <w:i/>
        </w:rPr>
        <w:t xml:space="preserve">J. Inorg. Biochem. </w:t>
      </w:r>
      <w:r w:rsidRPr="00C41A0D">
        <w:rPr>
          <w:b/>
        </w:rPr>
        <w:t>2004,</w:t>
      </w:r>
      <w:r w:rsidRPr="00C41A0D">
        <w:t xml:space="preserve"> </w:t>
      </w:r>
      <w:r w:rsidRPr="00C41A0D">
        <w:rPr>
          <w:i/>
        </w:rPr>
        <w:t>98</w:t>
      </w:r>
      <w:r w:rsidRPr="00C41A0D">
        <w:t>, 1151-9.</w:t>
      </w:r>
      <w:bookmarkEnd w:id="70"/>
    </w:p>
    <w:p w14:paraId="2D713FBD" w14:textId="77777777" w:rsidR="00C41A0D" w:rsidRPr="00C41A0D" w:rsidRDefault="00C41A0D" w:rsidP="00C41A0D">
      <w:pPr>
        <w:pStyle w:val="EndNoteBibliography"/>
      </w:pPr>
      <w:bookmarkStart w:id="71" w:name="_ENREF_1_24"/>
      <w:r w:rsidRPr="00C41A0D">
        <w:t>24.</w:t>
      </w:r>
      <w:r w:rsidRPr="00C41A0D">
        <w:tab/>
        <w:t xml:space="preserve">Rey, N. A.; Howarth, O. W., Equilibrium characterization of the As (III)-cysteine and the As (III)-glutathione systems in aqueous solution. </w:t>
      </w:r>
      <w:r w:rsidRPr="00C41A0D">
        <w:rPr>
          <w:i/>
        </w:rPr>
        <w:t xml:space="preserve">J. Inorg. Biochem. </w:t>
      </w:r>
      <w:r w:rsidRPr="00C41A0D">
        <w:rPr>
          <w:b/>
        </w:rPr>
        <w:t>2004,</w:t>
      </w:r>
      <w:r w:rsidRPr="00C41A0D">
        <w:t xml:space="preserve"> </w:t>
      </w:r>
      <w:r w:rsidRPr="00C41A0D">
        <w:rPr>
          <w:i/>
        </w:rPr>
        <w:t>98</w:t>
      </w:r>
      <w:r w:rsidRPr="00C41A0D">
        <w:t xml:space="preserve"> (6), 1151-9.</w:t>
      </w:r>
      <w:bookmarkEnd w:id="71"/>
    </w:p>
    <w:p w14:paraId="1098CC54" w14:textId="77777777" w:rsidR="00C41A0D" w:rsidRPr="00C41A0D" w:rsidRDefault="00C41A0D" w:rsidP="00C41A0D">
      <w:pPr>
        <w:pStyle w:val="EndNoteBibliography"/>
      </w:pPr>
      <w:bookmarkStart w:id="72" w:name="_ENREF_1_25"/>
      <w:r w:rsidRPr="00C41A0D">
        <w:t>25.</w:t>
      </w:r>
      <w:r w:rsidRPr="00C41A0D">
        <w:tab/>
        <w:t xml:space="preserve">Wilcox, D. E., Isothermal titration calorimetry of metal ions binding to proteins: An overview of recent studies. </w:t>
      </w:r>
      <w:r w:rsidRPr="00C41A0D">
        <w:rPr>
          <w:i/>
        </w:rPr>
        <w:t xml:space="preserve">Inorg. Chim. Acta </w:t>
      </w:r>
      <w:r w:rsidRPr="00C41A0D">
        <w:rPr>
          <w:b/>
        </w:rPr>
        <w:t>2008,</w:t>
      </w:r>
      <w:r w:rsidRPr="00C41A0D">
        <w:t xml:space="preserve"> </w:t>
      </w:r>
      <w:r w:rsidRPr="00C41A0D">
        <w:rPr>
          <w:i/>
        </w:rPr>
        <w:t>361</w:t>
      </w:r>
      <w:r w:rsidRPr="00C41A0D">
        <w:t>, 857-867.</w:t>
      </w:r>
      <w:bookmarkEnd w:id="72"/>
    </w:p>
    <w:p w14:paraId="3F98A9C3" w14:textId="77777777" w:rsidR="00C41A0D" w:rsidRPr="00C41A0D" w:rsidRDefault="00C41A0D" w:rsidP="00C41A0D">
      <w:pPr>
        <w:pStyle w:val="EndNoteBibliography"/>
      </w:pPr>
      <w:bookmarkStart w:id="73" w:name="_ENREF_1_26"/>
      <w:r w:rsidRPr="00C41A0D">
        <w:t>26.</w:t>
      </w:r>
      <w:r w:rsidRPr="00C41A0D">
        <w:tab/>
        <w:t xml:space="preserve">Percy, A. J.; Gailer, J., Methylated trivalent arsenic-glutathione complexes are more stable than their arsenite analog. </w:t>
      </w:r>
      <w:r w:rsidRPr="00C41A0D">
        <w:rPr>
          <w:i/>
        </w:rPr>
        <w:t xml:space="preserve">Bioinorganic chemistry and applications </w:t>
      </w:r>
      <w:r w:rsidRPr="00C41A0D">
        <w:rPr>
          <w:b/>
        </w:rPr>
        <w:t>2008,</w:t>
      </w:r>
      <w:r w:rsidRPr="00C41A0D">
        <w:t xml:space="preserve"> </w:t>
      </w:r>
      <w:r w:rsidRPr="00C41A0D">
        <w:rPr>
          <w:i/>
        </w:rPr>
        <w:t>2008</w:t>
      </w:r>
      <w:r w:rsidRPr="00C41A0D">
        <w:t>, 539082.</w:t>
      </w:r>
      <w:bookmarkEnd w:id="73"/>
    </w:p>
    <w:p w14:paraId="0D5F8044" w14:textId="77777777" w:rsidR="00C41A0D" w:rsidRPr="00C41A0D" w:rsidRDefault="00C41A0D" w:rsidP="00C41A0D">
      <w:pPr>
        <w:pStyle w:val="EndNoteBibliography"/>
      </w:pPr>
      <w:bookmarkStart w:id="74" w:name="_ENREF_1_27"/>
      <w:r w:rsidRPr="00C41A0D">
        <w:t>27.</w:t>
      </w:r>
      <w:r w:rsidRPr="00C41A0D">
        <w:tab/>
        <w:t xml:space="preserve">Banks, C. H.; Daniel, J. R.; Zingaro, R. A., Biomolecules Bearing the S- or SeAsMe2 Function : Amino Acid and Steroid Derivatives. </w:t>
      </w:r>
      <w:r w:rsidRPr="00C41A0D">
        <w:rPr>
          <w:i/>
        </w:rPr>
        <w:t xml:space="preserve">J. Med. Chem. </w:t>
      </w:r>
      <w:r w:rsidRPr="00C41A0D">
        <w:rPr>
          <w:b/>
        </w:rPr>
        <w:t>1979,</w:t>
      </w:r>
      <w:r w:rsidRPr="00C41A0D">
        <w:t xml:space="preserve"> </w:t>
      </w:r>
      <w:r w:rsidRPr="00C41A0D">
        <w:rPr>
          <w:i/>
        </w:rPr>
        <w:t>22</w:t>
      </w:r>
      <w:r w:rsidRPr="00C41A0D">
        <w:t>, 572-575.</w:t>
      </w:r>
      <w:bookmarkEnd w:id="74"/>
    </w:p>
    <w:p w14:paraId="03F6B691" w14:textId="77777777" w:rsidR="00C41A0D" w:rsidRPr="00C41A0D" w:rsidRDefault="00C41A0D" w:rsidP="00C41A0D">
      <w:pPr>
        <w:pStyle w:val="EndNoteBibliography"/>
      </w:pPr>
      <w:bookmarkStart w:id="75" w:name="_ENREF_1_28"/>
      <w:r w:rsidRPr="00C41A0D">
        <w:t>28.</w:t>
      </w:r>
      <w:r w:rsidRPr="00C41A0D">
        <w:tab/>
        <w:t xml:space="preserve">Delnomdedieu, M.; Basti, M. M.; Otvos, J. D.; Thomas, D. J., Transfer of arsenite from glutathione to dithiols: A model of interaction. </w:t>
      </w:r>
      <w:r w:rsidRPr="00C41A0D">
        <w:rPr>
          <w:i/>
        </w:rPr>
        <w:t xml:space="preserve">Chem. Res. Toxicol. </w:t>
      </w:r>
      <w:r w:rsidRPr="00C41A0D">
        <w:rPr>
          <w:b/>
        </w:rPr>
        <w:t>1993,</w:t>
      </w:r>
      <w:r w:rsidRPr="00C41A0D">
        <w:t xml:space="preserve"> </w:t>
      </w:r>
      <w:r w:rsidRPr="00C41A0D">
        <w:rPr>
          <w:i/>
        </w:rPr>
        <w:t>6</w:t>
      </w:r>
      <w:r w:rsidRPr="00C41A0D">
        <w:t>, 598-602.</w:t>
      </w:r>
      <w:bookmarkEnd w:id="75"/>
    </w:p>
    <w:p w14:paraId="1F575632" w14:textId="77777777" w:rsidR="00C41A0D" w:rsidRPr="00C41A0D" w:rsidRDefault="00C41A0D" w:rsidP="00C41A0D">
      <w:pPr>
        <w:pStyle w:val="EndNoteBibliography"/>
      </w:pPr>
      <w:bookmarkStart w:id="76" w:name="_ENREF_1_29"/>
      <w:r w:rsidRPr="00C41A0D">
        <w:t>29.</w:t>
      </w:r>
      <w:r w:rsidRPr="00C41A0D">
        <w:tab/>
        <w:t xml:space="preserve">Orthaber, A.; Sax, A. F.; Francesconi, K. a., Oxygen versus sulfur: Structure and reactivity of substituted arsine oxides and arsine sulfides. </w:t>
      </w:r>
      <w:r w:rsidRPr="00C41A0D">
        <w:rPr>
          <w:i/>
        </w:rPr>
        <w:t xml:space="preserve">J. Comput. Chem. </w:t>
      </w:r>
      <w:r w:rsidRPr="00C41A0D">
        <w:rPr>
          <w:b/>
        </w:rPr>
        <w:t>2012,</w:t>
      </w:r>
      <w:r w:rsidRPr="00C41A0D">
        <w:t xml:space="preserve"> </w:t>
      </w:r>
      <w:r w:rsidRPr="00C41A0D">
        <w:rPr>
          <w:i/>
        </w:rPr>
        <w:t>33</w:t>
      </w:r>
      <w:r w:rsidRPr="00C41A0D">
        <w:t>, 112-7.</w:t>
      </w:r>
      <w:bookmarkEnd w:id="76"/>
    </w:p>
    <w:p w14:paraId="51363743" w14:textId="77777777" w:rsidR="00C41A0D" w:rsidRPr="00C41A0D" w:rsidRDefault="00C41A0D" w:rsidP="00C41A0D">
      <w:pPr>
        <w:pStyle w:val="EndNoteBibliography"/>
      </w:pPr>
      <w:bookmarkStart w:id="77" w:name="_ENREF_1_30"/>
      <w:r w:rsidRPr="00C41A0D">
        <w:t>30.</w:t>
      </w:r>
      <w:r w:rsidRPr="00C41A0D">
        <w:tab/>
        <w:t xml:space="preserve">Carson, G.; Dean, P., The Metal NMR Spectra of Thiolate. </w:t>
      </w:r>
      <w:r w:rsidRPr="00C41A0D">
        <w:rPr>
          <w:i/>
        </w:rPr>
        <w:t xml:space="preserve">Inorg. Chim. Acta </w:t>
      </w:r>
      <w:r w:rsidRPr="00C41A0D">
        <w:rPr>
          <w:b/>
        </w:rPr>
        <w:t>1982,</w:t>
      </w:r>
      <w:r w:rsidRPr="00C41A0D">
        <w:t xml:space="preserve"> </w:t>
      </w:r>
      <w:r w:rsidRPr="00C41A0D">
        <w:rPr>
          <w:i/>
        </w:rPr>
        <w:t>66</w:t>
      </w:r>
      <w:r w:rsidRPr="00C41A0D">
        <w:t>, 157-161.</w:t>
      </w:r>
      <w:bookmarkEnd w:id="77"/>
    </w:p>
    <w:p w14:paraId="71AEC180" w14:textId="77777777" w:rsidR="00C41A0D" w:rsidRPr="00C41A0D" w:rsidRDefault="00C41A0D" w:rsidP="00C41A0D">
      <w:pPr>
        <w:pStyle w:val="EndNoteBibliography"/>
      </w:pPr>
      <w:bookmarkStart w:id="78" w:name="_ENREF_1_31"/>
      <w:r w:rsidRPr="00C41A0D">
        <w:t>31.</w:t>
      </w:r>
      <w:r w:rsidRPr="00C41A0D">
        <w:tab/>
        <w:t xml:space="preserve">Edmonds, J. S.; Nakayama, T.; Kondo, T.; Morita, M., Diastereoisomerism of thiol complexes of arsenic acids and pseudoasymmetry of arsenic: a 1H and 13C NMR study. </w:t>
      </w:r>
      <w:r w:rsidRPr="00C41A0D">
        <w:rPr>
          <w:i/>
        </w:rPr>
        <w:t xml:space="preserve">Magnetic resonance in chemistry : MRC </w:t>
      </w:r>
      <w:r w:rsidRPr="00C41A0D">
        <w:rPr>
          <w:b/>
        </w:rPr>
        <w:t>2006,</w:t>
      </w:r>
      <w:r w:rsidRPr="00C41A0D">
        <w:t xml:space="preserve"> </w:t>
      </w:r>
      <w:r w:rsidRPr="00C41A0D">
        <w:rPr>
          <w:i/>
        </w:rPr>
        <w:t>44</w:t>
      </w:r>
      <w:r w:rsidRPr="00C41A0D">
        <w:t>, 151-62.</w:t>
      </w:r>
      <w:bookmarkEnd w:id="78"/>
    </w:p>
    <w:p w14:paraId="79A07D99" w14:textId="77777777" w:rsidR="00C41A0D" w:rsidRPr="00C41A0D" w:rsidRDefault="00C41A0D" w:rsidP="00C41A0D">
      <w:pPr>
        <w:pStyle w:val="EndNoteBibliography"/>
      </w:pPr>
      <w:bookmarkStart w:id="79" w:name="_ENREF_1_32"/>
      <w:r w:rsidRPr="00C41A0D">
        <w:t>32.</w:t>
      </w:r>
      <w:r w:rsidRPr="00C41A0D">
        <w:tab/>
        <w:t xml:space="preserve">Zampella, G.; Neupane, K. P.; De Gioia, L.; Pecoraro, V. L., The importance of stereochemically active lone pairs for influencing Pb(II) and As(III) </w:t>
      </w:r>
      <w:r w:rsidRPr="00C41A0D">
        <w:lastRenderedPageBreak/>
        <w:t xml:space="preserve">protein binding. </w:t>
      </w:r>
      <w:r w:rsidRPr="00C41A0D">
        <w:rPr>
          <w:i/>
        </w:rPr>
        <w:t xml:space="preserve">Chemistry (Weinheim an der Bergstrasse, Germany) </w:t>
      </w:r>
      <w:r w:rsidRPr="00C41A0D">
        <w:rPr>
          <w:b/>
        </w:rPr>
        <w:t>2012,</w:t>
      </w:r>
      <w:r w:rsidRPr="00C41A0D">
        <w:t xml:space="preserve"> </w:t>
      </w:r>
      <w:r w:rsidRPr="00C41A0D">
        <w:rPr>
          <w:i/>
        </w:rPr>
        <w:t>18</w:t>
      </w:r>
      <w:r w:rsidRPr="00C41A0D">
        <w:t>, 2040-50.</w:t>
      </w:r>
      <w:bookmarkEnd w:id="79"/>
    </w:p>
    <w:p w14:paraId="75D73EAC" w14:textId="017ED43B" w:rsidR="00FA509E" w:rsidRPr="00C0292D" w:rsidRDefault="00E05F6F" w:rsidP="00C0292D">
      <w:pPr>
        <w:pStyle w:val="McGillBiblioEntry"/>
        <w:rPr>
          <w:rFonts w:cs="Arial Unicode MS"/>
        </w:rPr>
        <w:sectPr w:rsidR="00FA509E" w:rsidRPr="00C0292D" w:rsidSect="00366B96">
          <w:headerReference w:type="default" r:id="rId36"/>
          <w:footerReference w:type="default" r:id="rId37"/>
          <w:footerReference w:type="first" r:id="rId38"/>
          <w:pgSz w:w="12240" w:h="15840"/>
          <w:pgMar w:top="1440" w:right="1800" w:bottom="1440" w:left="1800" w:header="720" w:footer="720" w:gutter="0"/>
          <w:cols w:space="720"/>
          <w:titlePg/>
          <w:docGrid w:linePitch="360"/>
        </w:sectPr>
      </w:pPr>
      <w:r w:rsidRPr="00C0292D">
        <w:rPr>
          <w:rFonts w:cs="Arial Unicode MS"/>
        </w:rPr>
        <w:fldChar w:fldCharType="end"/>
      </w:r>
    </w:p>
    <w:p w14:paraId="5D8C3336" w14:textId="77777777" w:rsidR="00286168" w:rsidRPr="00C0292D" w:rsidRDefault="00286168" w:rsidP="00C0292D">
      <w:pPr>
        <w:pStyle w:val="McGillBodyText"/>
        <w:rPr>
          <w:rFonts w:cs="Arial Unicode MS"/>
        </w:rPr>
      </w:pPr>
    </w:p>
    <w:p w14:paraId="669579A7" w14:textId="77777777" w:rsidR="00286168" w:rsidRPr="00C0292D" w:rsidRDefault="00286168" w:rsidP="00C0292D">
      <w:pPr>
        <w:pStyle w:val="McGillChapterTitle"/>
        <w:jc w:val="left"/>
        <w:rPr>
          <w:rFonts w:cs="Arial Unicode MS"/>
        </w:rPr>
        <w:sectPr w:rsidR="00286168" w:rsidRPr="00C0292D" w:rsidSect="00FA509E">
          <w:type w:val="continuous"/>
          <w:pgSz w:w="12240" w:h="15840"/>
          <w:pgMar w:top="1440" w:right="1800" w:bottom="1440" w:left="1800" w:header="720" w:footer="720" w:gutter="0"/>
          <w:cols w:space="720"/>
          <w:docGrid w:linePitch="360"/>
        </w:sectPr>
      </w:pPr>
      <w:r w:rsidRPr="00C0292D">
        <w:rPr>
          <w:rFonts w:cs="Arial Unicode MS"/>
        </w:rPr>
        <w:br w:type="page"/>
      </w:r>
    </w:p>
    <w:p w14:paraId="1E0AA2C6" w14:textId="77777777" w:rsidR="002F7318" w:rsidRDefault="002F7318" w:rsidP="002F7318"/>
    <w:p w14:paraId="19134639" w14:textId="77777777" w:rsidR="002F7318" w:rsidRDefault="002F7318" w:rsidP="002F7318"/>
    <w:p w14:paraId="1379A657" w14:textId="77777777" w:rsidR="002F7318" w:rsidRDefault="002F7318" w:rsidP="002F7318"/>
    <w:p w14:paraId="576E2E63" w14:textId="77777777" w:rsidR="002F7318" w:rsidRDefault="002F7318" w:rsidP="002F7318"/>
    <w:p w14:paraId="38F670D2" w14:textId="77777777" w:rsidR="002F7318" w:rsidRDefault="002F7318" w:rsidP="002F7318"/>
    <w:p w14:paraId="3CEF22D6" w14:textId="638EE0B3" w:rsidR="002F7318" w:rsidRDefault="00D475D2" w:rsidP="00485DAF">
      <w:pPr>
        <w:pStyle w:val="McGillChapterTitle"/>
        <w:rPr>
          <w:rFonts w:cs="Arial Unicode MS"/>
        </w:rPr>
      </w:pPr>
      <w:bookmarkStart w:id="80" w:name="_Toc403762240"/>
      <w:r w:rsidRPr="00C0292D">
        <w:rPr>
          <w:rFonts w:cs="Arial Unicode MS"/>
        </w:rPr>
        <w:t>Chapter 2</w:t>
      </w:r>
      <w:bookmarkEnd w:id="80"/>
    </w:p>
    <w:p w14:paraId="7B4F2B49" w14:textId="77777777" w:rsidR="002F7318" w:rsidRDefault="002F7318" w:rsidP="002F7318">
      <w:pPr>
        <w:pStyle w:val="McGillBodyText"/>
      </w:pPr>
    </w:p>
    <w:p w14:paraId="6440FC66" w14:textId="77777777" w:rsidR="002F7318" w:rsidRDefault="002F7318" w:rsidP="002F7318">
      <w:pPr>
        <w:pStyle w:val="McGillBodyText"/>
      </w:pPr>
    </w:p>
    <w:p w14:paraId="2C1FB4F7" w14:textId="77777777" w:rsidR="002F7318" w:rsidRPr="002F7318" w:rsidRDefault="002F7318" w:rsidP="002F7318">
      <w:pPr>
        <w:pStyle w:val="McGillBodyText"/>
      </w:pPr>
    </w:p>
    <w:p w14:paraId="0F68F01C" w14:textId="3EC71E42" w:rsidR="00485DAF" w:rsidRDefault="009D3CB8" w:rsidP="002F7318">
      <w:pPr>
        <w:jc w:val="center"/>
        <w:rPr>
          <w:rFonts w:cs="Arial Unicode MS"/>
        </w:rPr>
      </w:pPr>
      <w:r w:rsidRPr="00252C7C">
        <w:t>Facile dimethylarsenic exchange</w:t>
      </w:r>
      <w:r>
        <w:t xml:space="preserve"> in dimethylarsenous adducts of cysteine and glutathione.</w:t>
      </w:r>
    </w:p>
    <w:p w14:paraId="47D01FFD" w14:textId="77777777" w:rsidR="00485DAF" w:rsidRDefault="00485DAF" w:rsidP="00485DAF">
      <w:pPr>
        <w:pStyle w:val="McGillBodyText"/>
      </w:pPr>
    </w:p>
    <w:p w14:paraId="16680122" w14:textId="77777777" w:rsidR="00485DAF" w:rsidRDefault="00485DAF" w:rsidP="00485DAF">
      <w:pPr>
        <w:pStyle w:val="McGillBodyText"/>
      </w:pPr>
    </w:p>
    <w:p w14:paraId="2F002F1F" w14:textId="06CEBFB7" w:rsidR="00763668" w:rsidRPr="00252C7C" w:rsidRDefault="009D3CB8" w:rsidP="002A2953">
      <w:pPr>
        <w:pStyle w:val="McGillFirstLevelSubheading"/>
      </w:pPr>
      <w:bookmarkStart w:id="81" w:name="_Toc403762241"/>
      <w:r>
        <w:t>Introduction</w:t>
      </w:r>
      <w:bookmarkEnd w:id="81"/>
      <w:r w:rsidR="00252C7C">
        <w:t xml:space="preserve"> </w:t>
      </w:r>
    </w:p>
    <w:p w14:paraId="351C93D3" w14:textId="77777777" w:rsidR="0025160D" w:rsidRDefault="0025160D" w:rsidP="00E567ED">
      <w:pPr>
        <w:pStyle w:val="McGillBodyText"/>
        <w:ind w:firstLine="720"/>
        <w:jc w:val="both"/>
      </w:pPr>
      <w:r>
        <w:t xml:space="preserve">The previous chapter established the need to identify the mechanics of arsenic interactions in the body. One of the primary interactions of arsenics within the body is with sulfurs on the amino acids cysteine and glutathione. The previous chapter has established that two types of chemical reactions occur between arsenic and thiols: the labile arsenic sulfur bond results in arsenic exchange between adducts and arsenic can undergo oxidation reduction reactions. The facile exchange of arsenic is between adducts of particular interest as it would improve understanding of the biochemistry of arsenic and offer new insights into its bio availability.  The following section has been adapted from the paper </w:t>
      </w:r>
      <w:r w:rsidR="00E567ED" w:rsidRPr="00E567ED">
        <w:rPr>
          <w:i/>
        </w:rPr>
        <w:t xml:space="preserve">“Facile </w:t>
      </w:r>
      <w:r w:rsidR="00E567ED" w:rsidRPr="00E567ED">
        <w:rPr>
          <w:i/>
        </w:rPr>
        <w:lastRenderedPageBreak/>
        <w:t>dimethylarsenic exchange and pyramidal inversion in its cysteine and glutathione adducts</w:t>
      </w:r>
      <w:r w:rsidR="00E567ED">
        <w:t>”</w:t>
      </w:r>
      <w:r>
        <w:t xml:space="preserve">, regarding the mechanics of dimethyl arsenic exchange between its glutathione and cysteine adducts. </w:t>
      </w:r>
    </w:p>
    <w:p w14:paraId="449D7A1D" w14:textId="63544FF2" w:rsidR="00466FF5" w:rsidRDefault="00466FF5" w:rsidP="00466FF5">
      <w:pPr>
        <w:pStyle w:val="McGillFirstLevelSubheading"/>
      </w:pPr>
      <w:bookmarkStart w:id="82" w:name="_Toc403762242"/>
      <w:r>
        <w:t xml:space="preserve">2.1 </w:t>
      </w:r>
      <w:r w:rsidRPr="00252C7C">
        <w:t>Facile dimethylarsenic exchange</w:t>
      </w:r>
      <w:bookmarkEnd w:id="82"/>
    </w:p>
    <w:p w14:paraId="245FDE25" w14:textId="666D423D" w:rsidR="00923CEC" w:rsidRDefault="0025160D" w:rsidP="00923CEC">
      <w:pPr>
        <w:pStyle w:val="McGillBodyText"/>
        <w:ind w:firstLine="720"/>
        <w:jc w:val="both"/>
      </w:pPr>
      <w:r>
        <w:t>Regardless of its oxidation state or its substitution arsenic and its compounds are to varyi</w:t>
      </w:r>
      <w:r w:rsidR="00C125A5">
        <w:t>ng degrees universally toxic</w:t>
      </w:r>
      <w:hyperlink w:anchor="_ENREF_3_1" w:tooltip="Cullen, 2008 #75" w:history="1">
        <w:r w:rsidR="00C41A0D">
          <w:fldChar w:fldCharType="begin"/>
        </w:r>
        <w:r w:rsidR="00C41A0D">
          <w:instrText xml:space="preserve"> ADDIN EN.CITE &lt;EndNote&gt;&lt;Cite&gt;&lt;Author&gt;Cullen&lt;/Author&gt;&lt;Year&gt;2008&lt;/Year&gt;&lt;RecNum&gt;75&lt;/RecNum&gt;&lt;DisplayText&gt;&lt;style face="superscript"&gt;1&lt;/style&gt;&lt;/DisplayText&gt;&lt;record&gt;&lt;rec-number&gt;75&lt;/rec-number&gt;&lt;foreign-keys&gt;&lt;key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C41A0D">
          <w:fldChar w:fldCharType="separate"/>
        </w:r>
        <w:r w:rsidR="00C41A0D" w:rsidRPr="00166D55">
          <w:rPr>
            <w:noProof/>
            <w:vertAlign w:val="superscript"/>
          </w:rPr>
          <w:t>1</w:t>
        </w:r>
        <w:r w:rsidR="00C41A0D">
          <w:fldChar w:fldCharType="end"/>
        </w:r>
      </w:hyperlink>
      <w:r w:rsidR="00F83602">
        <w:t>.</w:t>
      </w:r>
      <w:r>
        <w:t xml:space="preserve"> Surprisingly though As</w:t>
      </w:r>
      <w:r w:rsidRPr="00C125A5">
        <w:rPr>
          <w:vertAlign w:val="subscript"/>
        </w:rPr>
        <w:t>4</w:t>
      </w:r>
      <w:r>
        <w:t>O</w:t>
      </w:r>
      <w:r w:rsidRPr="00C125A5">
        <w:rPr>
          <w:vertAlign w:val="subscript"/>
        </w:rPr>
        <w:t>6</w:t>
      </w:r>
      <w:r>
        <w:t xml:space="preserve">, arsenous oxide, is the FDA approved therapy for acute </w:t>
      </w:r>
      <w:r w:rsidR="00F83602">
        <w:t>promyelocytic leukemia (APL)</w:t>
      </w:r>
      <w:hyperlink w:anchor="_ENREF_3_2" w:tooltip="Chen, 1997 #101" w:history="1">
        <w:r w:rsidR="00C41A0D">
          <w:fldChar w:fldCharType="begin"/>
        </w:r>
        <w:r w:rsidR="00C41A0D">
          <w:instrText xml:space="preserve"> ADDIN EN.CITE &lt;EndNote&gt;&lt;Cite&gt;&lt;Author&gt;Chen&lt;/Author&gt;&lt;Year&gt;1997&lt;/Year&gt;&lt;RecNum&gt;101&lt;/RecNum&gt;&lt;DisplayText&gt;&lt;style face="superscript"&gt;2&lt;/style&gt;&lt;/DisplayText&gt;&lt;record&gt;&lt;rec-number&gt;101&lt;/rec-number&gt;&lt;foreign-keys&gt;&lt;key app="EN" db-id="925ewvdr4stppxextfzpv0x4edx2rrttpr5r" timestamp="1358878346"&gt;101&lt;/key&gt;&lt;/foreign-keys&gt;&lt;ref-type name="Journal Article"&gt;17&lt;/ref-type&gt;&lt;contributors&gt;&lt;authors&gt;&lt;author&gt;Chen, G. Q.&lt;/author&gt;&lt;author&gt;Shi, X. G.&lt;/author&gt;&lt;author&gt;Tang, W.&lt;/author&gt;&lt;author&gt;Xiong, S. M.&lt;/author&gt;&lt;author&gt;Zhu, J.&lt;/author&gt;&lt;author&gt;Cai, X.&lt;/author&gt;&lt;author&gt;Han, Z. G.&lt;/author&gt;&lt;author&gt;Ni, J. H.&lt;/author&gt;&lt;author&gt;Shi, G. Y.&lt;/author&gt;&lt;author&gt;Jia, P. M.&lt;/author&gt;&lt;author&gt;others,&lt;/author&gt;&lt;/authors&gt;&lt;/contributors&gt;&lt;titles&gt;&lt;title&gt;Use of arsenic trioxide (As2O3) in the treatment of acute promyelocytic leukemia (APL): I. As2O3 exerts dose-dependent dual effects on APL cells&lt;/title&gt;&lt;secondary-title&gt;Blood&lt;/secondary-title&gt;&lt;/titles&gt;&lt;pages&gt;3345-3345&lt;/pages&gt;&lt;volume&gt;89&lt;/volume&gt;&lt;number&gt;9&lt;/number&gt;&lt;dates&gt;&lt;year&gt;1997&lt;/year&gt;&lt;/dates&gt;&lt;publisher&gt;American Society of Hematology&lt;/publisher&gt;&lt;urls&gt;&lt;related-urls&gt;&lt;url&gt;http://bloodjournal.hematologylibrary.org/content/89/9/3345.short&lt;/url&gt;&lt;/related-urls&gt;&lt;pdf-urls&gt;&lt;url&gt;file:///C:/Users/wei/Documents/Mendeley Desktop/Chen et al/Blood/Chen et al. - 1997 - Use of arsenic trioxide (As2O3) in the treatment of acute promyelocytic leukemia (APL) I. As2O3 exerts dose-dependent dual effects on APL cells.pdf&lt;/url&gt;&lt;/pdf-urls&gt;&lt;/urls&gt;&lt;/record&gt;&lt;/Cite&gt;&lt;/EndNote&gt;</w:instrText>
        </w:r>
        <w:r w:rsidR="00C41A0D">
          <w:fldChar w:fldCharType="separate"/>
        </w:r>
        <w:r w:rsidR="00C41A0D" w:rsidRPr="00166D55">
          <w:rPr>
            <w:noProof/>
            <w:vertAlign w:val="superscript"/>
          </w:rPr>
          <w:t>2</w:t>
        </w:r>
        <w:r w:rsidR="00C41A0D">
          <w:fldChar w:fldCharType="end"/>
        </w:r>
      </w:hyperlink>
      <w:r w:rsidR="00F83602">
        <w:t>.</w:t>
      </w:r>
      <w:r>
        <w:t xml:space="preserve">  As with many metals and metalloids our current understanding of arsenic detoxification centers on its methyl derivatives, their</w:t>
      </w:r>
      <w:r w:rsidR="00F83602">
        <w:t xml:space="preserve"> transport, and localization </w:t>
      </w:r>
      <w:hyperlink w:anchor="_ENREF_3_3" w:tooltip="Thomas, 2007 #8" w:history="1">
        <w:r w:rsidR="00C41A0D">
          <w:fldChar w:fldCharType="begin"/>
        </w:r>
        <w:r w:rsidR="00C41A0D">
          <w:instrText xml:space="preserve"> ADDIN EN.CITE &lt;EndNote&gt;&lt;Cite&gt;&lt;Author&gt;Thomas&lt;/Author&gt;&lt;Year&gt;2007&lt;/Year&gt;&lt;RecNum&gt;8&lt;/RecNum&gt;&lt;DisplayText&gt;&lt;style face="superscript"&gt;3&lt;/style&gt;&lt;/DisplayText&gt;&lt;record&gt;&lt;rec-number&gt;8&lt;/rec-number&gt;&lt;foreign-keys&gt;&lt;key app="EN" db-id="925ewvdr4stppxextfzpv0x4edx2rrttpr5r" timestamp="1355263790"&gt;8&lt;/key&gt;&lt;/foreign-keys&gt;&lt;ref-type name="Journal Article"&gt;17&lt;/ref-type&gt;&lt;contributors&gt;&lt;authors&gt;&lt;author&gt;Thomas, David J&lt;/author&gt;&lt;author&gt;Li, Jiaxin&lt;/author&gt;&lt;author&gt;Waters, Stephen B&lt;/author&gt;&lt;author&gt;Xing, Weibing&lt;/author&gt;&lt;author&gt;Adair, Blakely M&lt;/author&gt;&lt;author&gt;Drobna, Zuzana&lt;/author&gt;&lt;author&gt;Devesa, Vicenta&lt;/author&gt;&lt;author&gt;Styblo, Miroslav&lt;/author&gt;&lt;/authors&gt;&lt;/contributors&gt;&lt;titles&gt;&lt;title&gt;Arsenic (+3 oxidation state) methyltransferase and the methylation of arsenicals.&lt;/title&gt;&lt;secondary-title&gt;Experimental biology and medicine (Maywood, N.J.)&lt;/secondary-title&gt;&lt;/titles&gt;&lt;pages&gt;3-13&lt;/pages&gt;&lt;volume&gt;232&lt;/volume&gt;&lt;keywords&gt;&lt;keyword&gt;Amino Acid Sequence&lt;/keyword&gt;&lt;keyword&gt;Animals&lt;/keyword&gt;&lt;keyword&gt;Arsenicals&lt;/keyword&gt;&lt;keyword&gt;Arsenicals: metabolism&lt;/keyword&gt;&lt;keyword&gt;Glutathione&lt;/keyword&gt;&lt;keyword&gt;Glutathione: metabolism&lt;/keyword&gt;&lt;keyword&gt;Humans&lt;/keyword&gt;&lt;keyword&gt;Methylation&lt;/keyword&gt;&lt;keyword&gt;Methyltransferases&lt;/keyword&gt;&lt;keyword&gt;Methyltransferases: chemistry&lt;/keyword&gt;&lt;keyword&gt;Methyltransferases: genetics&lt;/keyword&gt;&lt;keyword&gt;Methyltransferases: metabolism&lt;/keyword&gt;&lt;keyword&gt;Molecular Sequence Data&lt;/keyword&gt;&lt;keyword&gt;Oxidation-Reduction&lt;/keyword&gt;&lt;/keywords&gt;&lt;dates&gt;&lt;year&gt;2007&lt;/year&gt;&lt;/dates&gt;&lt;accession-num&gt;17202581&lt;/accession-num&gt;&lt;urls&gt;&lt;/urls&gt;&lt;electronic-resource-num&gt;10.1258/ebm.2009.009e01&lt;/electronic-resource-num&gt;&lt;/record&gt;&lt;/Cite&gt;&lt;/EndNote&gt;</w:instrText>
        </w:r>
        <w:r w:rsidR="00C41A0D">
          <w:fldChar w:fldCharType="separate"/>
        </w:r>
        <w:r w:rsidR="00C41A0D" w:rsidRPr="00166D55">
          <w:rPr>
            <w:noProof/>
            <w:vertAlign w:val="superscript"/>
          </w:rPr>
          <w:t>3</w:t>
        </w:r>
        <w:r w:rsidR="00C41A0D">
          <w:fldChar w:fldCharType="end"/>
        </w:r>
      </w:hyperlink>
      <w:r w:rsidR="00F83602">
        <w:t>.</w:t>
      </w:r>
      <w:r>
        <w:t xml:space="preserve">  In addition to its methylation arsenic binding and transport frequently involves thiols and thiol proteins, which reflects ar</w:t>
      </w:r>
      <w:r w:rsidR="00161E75">
        <w:t>senic’s strong thiophilicity</w:t>
      </w:r>
      <w:hyperlink w:anchor="_ENREF_3_4" w:tooltip="Lallemand-Breitenbach, 2012 #16" w:history="1">
        <w:r w:rsidR="00C41A0D">
          <w:fldChar w:fldCharType="begin"/>
        </w:r>
        <w:r w:rsidR="00C41A0D">
          <w:instrText xml:space="preserve"> ADDIN EN.CITE &lt;EndNote&gt;&lt;Cite&gt;&lt;Author&gt;Lallemand-Breitenbach&lt;/Author&gt;&lt;Year&gt;2012&lt;/Year&gt;&lt;RecNum&gt;16&lt;/RecNum&gt;&lt;DisplayText&gt;&lt;style face="superscript"&gt;4&lt;/style&gt;&lt;/DisplayText&gt;&lt;record&gt;&lt;rec-number&gt;16&lt;/rec-number&gt;&lt;foreign-keys&gt;&lt;key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C41A0D">
          <w:fldChar w:fldCharType="separate"/>
        </w:r>
        <w:r w:rsidR="00C41A0D" w:rsidRPr="00166D55">
          <w:rPr>
            <w:noProof/>
            <w:vertAlign w:val="superscript"/>
          </w:rPr>
          <w:t>4</w:t>
        </w:r>
        <w:r w:rsidR="00C41A0D">
          <w:fldChar w:fldCharType="end"/>
        </w:r>
      </w:hyperlink>
      <w:r w:rsidR="00161E75">
        <w:rPr>
          <w:vertAlign w:val="superscript"/>
        </w:rPr>
        <w:t>,</w:t>
      </w:r>
      <w:hyperlink w:anchor="_ENREF_3_5" w:tooltip="Spuches, 2008 #253" w:history="1">
        <w:r w:rsidR="00C41A0D">
          <w:rPr>
            <w:vertAlign w:val="superscript"/>
          </w:rPr>
          <w:fldChar w:fldCharType="begin"/>
        </w:r>
        <w:r w:rsidR="00C41A0D">
          <w:rPr>
            <w:vertAlign w:val="superscript"/>
          </w:rPr>
          <w:instrText xml:space="preserve"> ADDIN EN.CITE &lt;EndNote&gt;&lt;Cite&gt;&lt;Author&gt;Spuches&lt;/Author&gt;&lt;Year&gt;2008&lt;/Year&gt;&lt;RecNum&gt;253&lt;/RecNum&gt;&lt;DisplayText&gt;&lt;style face="superscript"&gt;5&lt;/style&gt;&lt;/DisplayText&gt;&lt;record&gt;&lt;rec-number&gt;253&lt;/rec-number&gt;&lt;foreign-keys&gt;&lt;key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00C41A0D">
          <w:rPr>
            <w:vertAlign w:val="superscript"/>
          </w:rPr>
          <w:fldChar w:fldCharType="separate"/>
        </w:r>
        <w:r w:rsidR="00C41A0D">
          <w:rPr>
            <w:noProof/>
            <w:vertAlign w:val="superscript"/>
          </w:rPr>
          <w:t>5</w:t>
        </w:r>
        <w:r w:rsidR="00C41A0D">
          <w:rPr>
            <w:vertAlign w:val="superscript"/>
          </w:rPr>
          <w:fldChar w:fldCharType="end"/>
        </w:r>
      </w:hyperlink>
      <w:r w:rsidR="00161E75">
        <w:rPr>
          <w:vertAlign w:val="superscript"/>
        </w:rPr>
        <w:t>,</w:t>
      </w:r>
      <w:hyperlink w:anchor="_ENREF_3_6" w:tooltip="Spuches, 2005 #26" w:history="1">
        <w:r w:rsidR="00C41A0D">
          <w:rPr>
            <w:vertAlign w:val="superscript"/>
          </w:rPr>
          <w:fldChar w:fldCharType="begin">
            <w:fldData xml:space="preserve">PEVuZE5vdGU+PENpdGU+PEF1dGhvcj5TcHVjaGVzPC9BdXRob3I+PFllYXI+MjAwNTwvWWVhcj48
UmVjTnVtPjI2PC9SZWNOdW0+PERpc3BsYXlUZXh0PjxzdHlsZSBmYWNlPSJzdXBlcnNjcmlwdCI+
Njwvc3R5bGU+PC9EaXNwbGF5VGV4dD48cmVjb3JkPjxyZWMtbnVtYmVyPjI2PC9yZWMtbnVtYmVy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C41A0D">
          <w:rPr>
            <w:vertAlign w:val="superscript"/>
          </w:rPr>
          <w:instrText xml:space="preserve"> ADDIN EN.CITE </w:instrText>
        </w:r>
        <w:r w:rsidR="00C41A0D">
          <w:rPr>
            <w:vertAlign w:val="superscript"/>
          </w:rPr>
          <w:fldChar w:fldCharType="begin">
            <w:fldData xml:space="preserve">PEVuZE5vdGU+PENpdGU+PEF1dGhvcj5TcHVjaGVzPC9BdXRob3I+PFllYXI+MjAwNTwvWWVhcj48
UmVjTnVtPjI2PC9SZWNOdW0+PERpc3BsYXlUZXh0PjxzdHlsZSBmYWNlPSJzdXBlcnNjcmlwdCI+
Njwvc3R5bGU+PC9EaXNwbGF5VGV4dD48cmVjb3JkPjxyZWMtbnVtYmVyPjI2PC9yZWMtbnVtYmVy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C41A0D">
          <w:rPr>
            <w:vertAlign w:val="superscript"/>
          </w:rPr>
          <w:instrText xml:space="preserve"> ADDIN EN.CITE.DATA </w:instrText>
        </w:r>
        <w:r w:rsidR="00C41A0D">
          <w:rPr>
            <w:vertAlign w:val="superscript"/>
          </w:rPr>
        </w:r>
        <w:r w:rsidR="00C41A0D">
          <w:rPr>
            <w:vertAlign w:val="superscript"/>
          </w:rPr>
          <w:fldChar w:fldCharType="end"/>
        </w:r>
        <w:r w:rsidR="00C41A0D">
          <w:rPr>
            <w:vertAlign w:val="superscript"/>
          </w:rPr>
          <w:fldChar w:fldCharType="separate"/>
        </w:r>
        <w:r w:rsidR="00C41A0D">
          <w:rPr>
            <w:noProof/>
            <w:vertAlign w:val="superscript"/>
          </w:rPr>
          <w:t>6</w:t>
        </w:r>
        <w:r w:rsidR="00C41A0D">
          <w:rPr>
            <w:vertAlign w:val="superscript"/>
          </w:rPr>
          <w:fldChar w:fldCharType="end"/>
        </w:r>
      </w:hyperlink>
      <w:r w:rsidR="00161E75" w:rsidRPr="00C125A5">
        <w:t>.</w:t>
      </w:r>
      <w:r>
        <w:t xml:space="preserve">  For example, arsenic(III) compounds form very strong bonds to glutathione, GSH </w:t>
      </w:r>
      <w:r w:rsidR="001A0384">
        <w:fldChar w:fldCharType="begin"/>
      </w:r>
      <w:r w:rsidR="001A0384">
        <w:instrText xml:space="preserve"> REF _Ref403659875 \h </w:instrText>
      </w:r>
      <w:r w:rsidR="001A0384">
        <w:fldChar w:fldCharType="separate"/>
      </w:r>
      <w:r w:rsidR="00CB1DC1" w:rsidRPr="00C125A5">
        <w:rPr>
          <w:b/>
        </w:rPr>
        <w:t xml:space="preserve">Figure </w:t>
      </w:r>
      <w:r w:rsidR="00CB1DC1">
        <w:rPr>
          <w:b/>
          <w:noProof/>
        </w:rPr>
        <w:t>13</w:t>
      </w:r>
      <w:r w:rsidR="001A0384">
        <w:fldChar w:fldCharType="end"/>
      </w:r>
      <w:r>
        <w:t>, and the tris glutathione adduct, As(SG)</w:t>
      </w:r>
      <w:r w:rsidRPr="009F6F41">
        <w:rPr>
          <w:vertAlign w:val="subscript"/>
        </w:rPr>
        <w:t>3</w:t>
      </w:r>
      <w:r>
        <w:t>, has a high formati</w:t>
      </w:r>
      <w:r w:rsidR="00161E75">
        <w:t>on constant of log Kf = 32.0</w:t>
      </w:r>
      <w:hyperlink w:anchor="_ENREF_3_7" w:tooltip="Rey, 2004 #17" w:history="1">
        <w:r w:rsidR="00C41A0D">
          <w:fldChar w:fldCharType="begin"/>
        </w:r>
        <w:r w:rsidR="00C41A0D">
          <w:instrText xml:space="preserve"> ADDIN EN.CITE &lt;EndNote&gt;&lt;Cite&gt;&lt;Author&gt;Rey&lt;/Author&gt;&lt;Year&gt;2004&lt;/Year&gt;&lt;RecNum&gt;17&lt;/RecNum&gt;&lt;DisplayText&gt;&lt;style face="superscript"&gt;7&lt;/style&gt;&lt;/DisplayText&gt;&lt;record&gt;&lt;rec-number&gt;17&lt;/rec-number&gt;&lt;foreign-keys&gt;&lt;key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C41A0D">
          <w:fldChar w:fldCharType="separate"/>
        </w:r>
        <w:r w:rsidR="00C41A0D" w:rsidRPr="00166D55">
          <w:rPr>
            <w:noProof/>
            <w:vertAlign w:val="superscript"/>
          </w:rPr>
          <w:t>7</w:t>
        </w:r>
        <w:r w:rsidR="00C41A0D">
          <w:fldChar w:fldCharType="end"/>
        </w:r>
      </w:hyperlink>
      <w:r w:rsidR="00161E75">
        <w:t>.</w:t>
      </w:r>
      <w:r>
        <w:t xml:space="preserve"> Nevertheless, thiolate exchange even from this tris-thiol adduct by either meso-2,3-dimercaptosuccinic acid or British Anti-</w:t>
      </w:r>
      <w:r w:rsidR="00161E75">
        <w:t>Lewisite is well established</w:t>
      </w:r>
      <w:hyperlink w:anchor="_ENREF_3_8" w:tooltip="Delnomdedieu, 1993 #60" w:history="1">
        <w:r w:rsidR="00C41A0D">
          <w:fldChar w:fldCharType="begin"/>
        </w:r>
        <w:r w:rsidR="00C41A0D">
          <w:instrText xml:space="preserve"> ADDIN EN.CITE &lt;EndNote&gt;&lt;Cite&gt;&lt;Author&gt;Delnomdedieu&lt;/Author&gt;&lt;Year&gt;1993&lt;/Year&gt;&lt;RecNum&gt;60&lt;/RecNum&gt;&lt;DisplayText&gt;&lt;style face="superscript"&gt;8&lt;/style&gt;&lt;/DisplayText&gt;&lt;record&gt;&lt;rec-number&gt;60&lt;/rec-number&gt;&lt;foreign-keys&gt;&lt;key app="EN" db-id="925ewvdr4stppxextfzpv0x4edx2rrttpr5r" timestamp="1358537769"&gt;60&lt;/key&gt;&lt;/foreign-keys&gt;&lt;ref-type name="Journal Article"&gt;17&lt;/ref-type&gt;&lt;contributors&gt;&lt;authors&gt;&lt;author&gt;Delnomdedieu, Marielle&lt;/author&gt;&lt;author&gt;Basti, Mufeed M.&lt;/author&gt;&lt;author&gt;Otvos, James D.&lt;/author&gt;&lt;author&gt;Thomas, David J.&lt;/author&gt;&lt;/authors&gt;&lt;/contributors&gt;&lt;titles&gt;&lt;title&gt;Transfer of arsenite from glutathione to dithiols: A model of interaction&lt;/title&gt;&lt;secondary-title&gt;Chemical Research in Toxicology&lt;/secondary-title&gt;&lt;/titles&gt;&lt;periodical&gt;&lt;full-title&gt;Chemical Research in Toxicology&lt;/full-title&gt;&lt;abbr-1&gt;Chem. Res. Toxicol.&lt;/abbr-1&gt;&lt;abbr-2&gt;Chem Res Toxicol&lt;/abbr-2&gt;&lt;/periodical&gt;&lt;pages&gt;598-602&lt;/pages&gt;&lt;volume&gt;6&lt;/volume&gt;&lt;dates&gt;&lt;year&gt;1993&lt;/year&gt;&lt;/dates&gt;&lt;urls&gt;&lt;/urls&gt;&lt;electronic-resource-num&gt;10.1021/tx00035a002&lt;/electronic-resource-num&gt;&lt;research-notes&gt;Used as example of high affinity of arsenic to Dithiolthrietol &amp;#xD;&amp;#xD;Evidence for on interaction between phosphate buffer and arsenic&lt;/research-notes&gt;&lt;/record&gt;&lt;/Cite&gt;&lt;/EndNote&gt;</w:instrText>
        </w:r>
        <w:r w:rsidR="00C41A0D">
          <w:fldChar w:fldCharType="separate"/>
        </w:r>
        <w:r w:rsidR="00C41A0D" w:rsidRPr="00166D55">
          <w:rPr>
            <w:noProof/>
            <w:vertAlign w:val="superscript"/>
          </w:rPr>
          <w:t>8</w:t>
        </w:r>
        <w:r w:rsidR="00C41A0D">
          <w:fldChar w:fldCharType="end"/>
        </w:r>
      </w:hyperlink>
      <w:r w:rsidR="00161E75">
        <w:rPr>
          <w:vertAlign w:val="superscript"/>
        </w:rPr>
        <w:t>,</w:t>
      </w:r>
      <w:hyperlink w:anchor="_ENREF_3_9" w:tooltip="Dill, 1987 #66" w:history="1">
        <w:r w:rsidR="00C41A0D">
          <w:rPr>
            <w:vertAlign w:val="superscript"/>
          </w:rPr>
          <w:fldChar w:fldCharType="begin"/>
        </w:r>
        <w:r w:rsidR="00C41A0D">
          <w:rPr>
            <w:vertAlign w:val="superscript"/>
          </w:rPr>
          <w:instrText xml:space="preserve"> ADDIN EN.CITE &lt;EndNote&gt;&lt;Cite&gt;&lt;Author&gt;Dill&lt;/Author&gt;&lt;Year&gt;1987&lt;/Year&gt;&lt;RecNum&gt;66&lt;/RecNum&gt;&lt;DisplayText&gt;&lt;style face="superscript"&gt;9&lt;/style&gt;&lt;/DisplayText&gt;&lt;record&gt;&lt;rec-number&gt;66&lt;/rec-number&gt;&lt;foreign-keys&gt;&lt;key app="EN" db-id="925ewvdr4stppxextfzpv0x4edx2rrttpr5r" timestamp="1358540028"&gt;66&lt;/key&gt;&lt;/foreign-keys&gt;&lt;ref-type name="Journal Article"&gt;17&lt;/ref-type&gt;&lt;contributors&gt;&lt;authors&gt;&lt;author&gt;Dill, Kilian&lt;/author&gt;&lt;author&gt;Adams, Earle R&lt;/author&gt;&lt;author&gt;O&amp;apos;Connor, Richard J.&lt;/author&gt;&lt;author&gt;Chong, Steven&lt;/author&gt;&lt;author&gt;McGown, Evelyn L.&lt;/author&gt;&lt;/authors&gt;&lt;/contributors&gt;&lt;titles&gt;&lt;title&gt;One-dimensional and two-dimensional nuclear magnetic resonance studies of the reaction of phenyldichloroarsine with glutathione&lt;/title&gt;&lt;secondary-title&gt;Archives of Biochemistry and Biophysics&lt;/secondary-title&gt;&lt;/titles&gt;&lt;periodical&gt;&lt;full-title&gt;Archives of Biochemistry and Biophysics&lt;/full-title&gt;&lt;abbr-1&gt;Arch. Biochem. Biophys.&lt;/abbr-1&gt;&lt;abbr-2&gt;Arch Biochem Biophys&lt;/abbr-2&gt;&lt;/periodical&gt;&lt;pages&gt;293-301&lt;/pages&gt;&lt;volume&gt;257&lt;/volume&gt;&lt;dates&gt;&lt;year&gt;1987&lt;/year&gt;&lt;/dates&gt;&lt;urls&gt;&lt;/urls&gt;&lt;electronic-resource-num&gt;10.1016/0003-9861(87)90569-8&lt;/electronic-resource-num&gt;&lt;/record&gt;&lt;/Cite&gt;&lt;/EndNote&gt;</w:instrText>
        </w:r>
        <w:r w:rsidR="00C41A0D">
          <w:rPr>
            <w:vertAlign w:val="superscript"/>
          </w:rPr>
          <w:fldChar w:fldCharType="separate"/>
        </w:r>
        <w:r w:rsidR="00C41A0D">
          <w:rPr>
            <w:noProof/>
            <w:vertAlign w:val="superscript"/>
          </w:rPr>
          <w:t>9</w:t>
        </w:r>
        <w:r w:rsidR="00C41A0D">
          <w:rPr>
            <w:vertAlign w:val="superscript"/>
          </w:rPr>
          <w:fldChar w:fldCharType="end"/>
        </w:r>
      </w:hyperlink>
      <w:r w:rsidR="00161E75">
        <w:rPr>
          <w:vertAlign w:val="superscript"/>
        </w:rPr>
        <w:t>,</w:t>
      </w:r>
      <w:hyperlink w:anchor="_ENREF_3_10" w:tooltip="Wilcox, 2008 #22" w:history="1">
        <w:r w:rsidR="00C41A0D">
          <w:rPr>
            <w:vertAlign w:val="superscript"/>
          </w:rPr>
          <w:fldChar w:fldCharType="begin"/>
        </w:r>
        <w:r w:rsidR="00C41A0D">
          <w:rPr>
            <w:vertAlign w:val="superscript"/>
          </w:rPr>
          <w:instrText xml:space="preserve"> ADDIN EN.CITE &lt;EndNote&gt;&lt;Cite&gt;&lt;Author&gt;Wilcox&lt;/Author&gt;&lt;Year&gt;2008&lt;/Year&gt;&lt;RecNum&gt;22&lt;/RecNum&gt;&lt;DisplayText&gt;&lt;style face="superscript"&gt;10&lt;/style&gt;&lt;/DisplayText&gt;&lt;record&gt;&lt;rec-number&gt;22&lt;/rec-number&gt;&lt;foreign-keys&gt;&lt;key app="EN" db-id="925ewvdr4stppxextfzpv0x4edx2rrttpr5r" timestamp="1355783925"&gt;22&lt;/key&gt;&lt;/foreign-keys&gt;&lt;ref-type name="Journal Article"&gt;17&lt;/ref-type&gt;&lt;contributors&gt;&lt;authors&gt;&lt;author&gt;Wilcox, Dean E.&lt;/author&gt;&lt;/authors&gt;&lt;/contributors&gt;&lt;titles&gt;&lt;title&gt;Isothermal titration calorimetry of metal ions binding to proteins: An overview of recent studies&lt;/title&gt;&lt;secondary-title&gt;Inorganica Chimica Acta&lt;/secondary-title&gt;&lt;/titles&gt;&lt;periodical&gt;&lt;full-title&gt;Inorganica Chimica Acta&lt;/full-title&gt;&lt;abbr-1&gt;Inorg. Chim. Acta&lt;/abbr-1&gt;&lt;abbr-2&gt;Inorg Chim Acta&lt;/abbr-2&gt;&lt;/periodical&gt;&lt;pages&gt;857-867&lt;/pages&gt;&lt;volume&gt;361&lt;/volume&gt;&lt;keywords&gt;&lt;keyword&gt;and has mentored a&lt;/keyword&gt;&lt;keyword&gt;based on his graduate&lt;/keyword&gt;&lt;keyword&gt;both at mit and&lt;/keyword&gt;&lt;keyword&gt;chairman of the department&lt;/keyword&gt;&lt;keyword&gt;dartmouth college&lt;/keyword&gt;&lt;keyword&gt;dean wilcox received his&lt;/keyword&gt;&lt;keyword&gt;department of chemistry at&lt;/keyword&gt;&lt;keyword&gt;dozen&lt;/keyword&gt;&lt;keyword&gt;faculty position in the&lt;/keyword&gt;&lt;keyword&gt;from mit&lt;/keyword&gt;&lt;keyword&gt;graduate courses&lt;/keyword&gt;&lt;keyword&gt;he teaches undergraduate and&lt;/keyword&gt;&lt;keyword&gt;he then accepted a&lt;/keyword&gt;&lt;keyword&gt;isothermal titration calorimetry&lt;/keyword&gt;&lt;keyword&gt;metal ions&lt;/keyword&gt;&lt;keyword&gt;of chemistry and former&lt;/keyword&gt;&lt;keyword&gt;phd in inorganic chemistry&lt;/keyword&gt;&lt;keyword&gt;professor&lt;/keyword&gt;&lt;keyword&gt;proteins&lt;/keyword&gt;&lt;keyword&gt;research with ed solomon&lt;/keyword&gt;&lt;keyword&gt;stanford&lt;/keyword&gt;&lt;keyword&gt;thermodynamics&lt;/keyword&gt;&lt;keyword&gt;where he is currently&lt;/keyword&gt;&lt;/keywords&gt;&lt;dates&gt;&lt;year&gt;2008&lt;/year&gt;&lt;/dates&gt;&lt;urls&gt;&lt;/urls&gt;&lt;electronic-resource-num&gt;10.1016/j.ica.2007.10.032&lt;/electronic-resource-num&gt;&lt;/record&gt;&lt;/Cite&gt;&lt;/EndNote&gt;</w:instrText>
        </w:r>
        <w:r w:rsidR="00C41A0D">
          <w:rPr>
            <w:vertAlign w:val="superscript"/>
          </w:rPr>
          <w:fldChar w:fldCharType="separate"/>
        </w:r>
        <w:r w:rsidR="00C41A0D">
          <w:rPr>
            <w:noProof/>
            <w:vertAlign w:val="superscript"/>
          </w:rPr>
          <w:t>10</w:t>
        </w:r>
        <w:r w:rsidR="00C41A0D">
          <w:rPr>
            <w:vertAlign w:val="superscript"/>
          </w:rPr>
          <w:fldChar w:fldCharType="end"/>
        </w:r>
      </w:hyperlink>
      <w:r w:rsidR="00161E75">
        <w:t>.</w:t>
      </w:r>
      <w:r>
        <w:t xml:space="preserve"> The mechanisms for these facile exchange reactions have not been examined in any detail, but recent studies for As(III) species suggested that  their Lewis basicity i</w:t>
      </w:r>
      <w:r w:rsidR="00161E75">
        <w:t>s a factor in their lability</w:t>
      </w:r>
      <w:hyperlink w:anchor="_ENREF_3_11" w:tooltip="Delnomdedieu, 1994 #42" w:history="1">
        <w:r w:rsidR="00C41A0D">
          <w:fldChar w:fldCharType="begin"/>
        </w:r>
        <w:r w:rsidR="00C41A0D">
          <w:instrText xml:space="preserve"> ADDIN EN.CITE &lt;EndNote&gt;&lt;Cite&gt;&lt;Author&gt;Delnomdedieu&lt;/Author&gt;&lt;Year&gt;1994&lt;/Year&gt;&lt;RecNum&gt;42&lt;/RecNum&gt;&lt;DisplayText&gt;&lt;style face="superscript"&gt;11&lt;/style&gt;&lt;/DisplayText&gt;&lt;record&gt;&lt;rec-number&gt;42&lt;/rec-number&gt;&lt;foreign-keys&gt;&lt;key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C41A0D">
          <w:fldChar w:fldCharType="separate"/>
        </w:r>
        <w:r w:rsidR="00C41A0D" w:rsidRPr="00166D55">
          <w:rPr>
            <w:noProof/>
            <w:vertAlign w:val="superscript"/>
          </w:rPr>
          <w:t>11</w:t>
        </w:r>
        <w:r w:rsidR="00C41A0D">
          <w:fldChar w:fldCharType="end"/>
        </w:r>
      </w:hyperlink>
      <w:r w:rsidR="00161E75">
        <w:t>.</w:t>
      </w:r>
      <w:r>
        <w:t xml:space="preserve">  However the kinetics of arsenic-thiol exchange remains poorly characterised. In the course of characterising darinaparsin, dimethyl-arsino-gluatathione, </w:t>
      </w:r>
      <w:r w:rsidR="002172FF">
        <w:rPr>
          <w:b/>
        </w:rPr>
        <w:t>DMGSH</w:t>
      </w:r>
      <w:r>
        <w:t>, an</w:t>
      </w:r>
      <w:r w:rsidR="00161E75">
        <w:t>d dimethyl-arsino-cysteine</w:t>
      </w:r>
      <w:hyperlink w:anchor="_ENREF_3_12" w:tooltip="Cullen, 1984 #45" w:history="1">
        <w:r w:rsidR="00C41A0D">
          <w:fldChar w:fldCharType="begin"/>
        </w:r>
        <w:r w:rsidR="00C41A0D">
          <w:instrText xml:space="preserve"> ADDIN EN.CITE &lt;EndNote&gt;&lt;Cite&gt;&lt;Author&gt;Cullen&lt;/Author&gt;&lt;Year&gt;1984&lt;/Year&gt;&lt;RecNum&gt;45&lt;/RecNum&gt;&lt;DisplayText&gt;&lt;style face="superscript"&gt;12&lt;/style&gt;&lt;/DisplayText&gt;&lt;record&gt;&lt;rec-number&gt;45&lt;/rec-number&gt;&lt;foreign-keys&gt;&lt;key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C41A0D">
          <w:fldChar w:fldCharType="separate"/>
        </w:r>
        <w:r w:rsidR="00C41A0D" w:rsidRPr="00166D55">
          <w:rPr>
            <w:noProof/>
            <w:vertAlign w:val="superscript"/>
          </w:rPr>
          <w:t>12</w:t>
        </w:r>
        <w:r w:rsidR="00C41A0D">
          <w:fldChar w:fldCharType="end"/>
        </w:r>
      </w:hyperlink>
      <w:r w:rsidR="00161E75">
        <w:t xml:space="preserve">, </w:t>
      </w:r>
      <w:r w:rsidR="00666208" w:rsidRPr="00666208">
        <w:rPr>
          <w:b/>
        </w:rPr>
        <w:t>DMCYS</w:t>
      </w:r>
      <w:r w:rsidR="00161E75">
        <w:t>,</w:t>
      </w:r>
      <w:r>
        <w:t xml:space="preserve"> as part of a </w:t>
      </w:r>
      <w:r>
        <w:lastRenderedPageBreak/>
        <w:t xml:space="preserve">program to understand the </w:t>
      </w:r>
      <w:r w:rsidR="00161E75">
        <w:t>formers anticancer role in APL</w:t>
      </w:r>
      <w:hyperlink w:anchor="_ENREF_3_13" w:tooltip="Mann, 2009 #5" w:history="1">
        <w:r w:rsidR="00C41A0D">
          <w:fldChar w:fldCharType="begin"/>
        </w:r>
        <w:r w:rsidR="00C41A0D">
          <w:instrText xml:space="preserve"> ADDIN EN.CITE &lt;EndNote&gt;&lt;Cite&gt;&lt;Author&gt;Mann&lt;/Author&gt;&lt;Year&gt;2009&lt;/Year&gt;&lt;RecNum&gt;5&lt;/RecNum&gt;&lt;DisplayText&gt;&lt;style face="superscript"&gt;13&lt;/style&gt;&lt;/DisplayText&gt;&lt;record&gt;&lt;rec-number&gt;5&lt;/rec-number&gt;&lt;foreign-keys&gt;&lt;key app="EN" db-id="925ewvdr4stppxextfzpv0x4edx2rrttpr5r" timestamp="1355263790"&gt;5&lt;/key&gt;&lt;/foreign-keys&gt;&lt;ref-type name="Journal Article"&gt;17&lt;/ref-type&gt;&lt;contributors&gt;&lt;authors&gt;&lt;author&gt;Mann, Koren K&lt;/author&gt;&lt;author&gt;Wallner, Barbara&lt;/author&gt;&lt;author&gt;Lossos, Izidore S&lt;/author&gt;&lt;author&gt;Miller, Wilson H&lt;/author&gt;&lt;/authors&gt;&lt;/contributors&gt;&lt;titles&gt;&lt;title&gt;Darinaparsin: a novel organic arsenical with promising anticancer activity.&lt;/title&gt;&lt;secondary-title&gt;Expert opinion on investigational drugs&lt;/secondary-title&gt;&lt;/titles&gt;&lt;pages&gt;1727-34&lt;/pages&gt;&lt;volume&gt;18&lt;/volume&gt;&lt;keywords&gt;&lt;keyword&gt;Animals&lt;/keyword&gt;&lt;keyword&gt;Antineoplastic Agents&lt;/keyword&gt;&lt;keyword&gt;Antineoplastic Agents: pharmacokinetics&lt;/keyword&gt;&lt;keyword&gt;Antineoplastic Agents: pharmacology&lt;/keyword&gt;&lt;keyword&gt;Antineoplastic Agents: therapeutic use&lt;/keyword&gt;&lt;keyword&gt;Arsenicals&lt;/keyword&gt;&lt;keyword&gt;Arsenicals: pharmacokinetics&lt;/keyword&gt;&lt;keyword&gt;Arsenicals: pharmacology&lt;/keyword&gt;&lt;keyword&gt;Arsenicals: therapeutic use&lt;/keyword&gt;&lt;keyword&gt;Clinical Trials as Topic&lt;/keyword&gt;&lt;keyword&gt;Disease Models, Animal&lt;/keyword&gt;&lt;keyword&gt;Drug Evaluation, Preclinical&lt;/keyword&gt;&lt;keyword&gt;Glutathione&lt;/keyword&gt;&lt;keyword&gt;Glutathione: analogs &amp;amp; derivatives&lt;/keyword&gt;&lt;keyword&gt;Glutathione: pharmacokinetics&lt;/keyword&gt;&lt;keyword&gt;Glutathione: pharmacology&lt;/keyword&gt;&lt;keyword&gt;Glutathione: therapeutic use&lt;/keyword&gt;&lt;keyword&gt;Humans&lt;/keyword&gt;&lt;keyword&gt;Neoplasms&lt;/keyword&gt;&lt;keyword&gt;Neoplasms: drug therapy&lt;/keyword&gt;&lt;keyword&gt;Neoplasms: physiopathology&lt;/keyword&gt;&lt;keyword&gt;Signal Transduction&lt;/keyword&gt;&lt;keyword&gt;Signal Transduction: drug effects&lt;/keyword&gt;&lt;/keywords&gt;&lt;dates&gt;&lt;year&gt;2009&lt;/year&gt;&lt;/dates&gt;&lt;accession-num&gt;19780704&lt;/accession-num&gt;&lt;urls&gt;&lt;/urls&gt;&lt;electronic-resource-num&gt;10.1517/13543780903282759&lt;/electronic-resource-num&gt;&lt;/record&gt;&lt;/Cite&gt;&lt;/EndNote&gt;</w:instrText>
        </w:r>
        <w:r w:rsidR="00C41A0D">
          <w:fldChar w:fldCharType="separate"/>
        </w:r>
        <w:r w:rsidR="00C41A0D" w:rsidRPr="00166D55">
          <w:rPr>
            <w:noProof/>
            <w:vertAlign w:val="superscript"/>
          </w:rPr>
          <w:t>13</w:t>
        </w:r>
        <w:r w:rsidR="00C41A0D">
          <w:fldChar w:fldCharType="end"/>
        </w:r>
      </w:hyperlink>
      <w:r w:rsidR="00161E75">
        <w:t>,</w:t>
      </w:r>
      <w:r>
        <w:t xml:space="preserve"> we have discovered examples of rapid thiolate exchange.  Herein we report:  1. Equilibrium constants for the rapid exchange of dimethylarsenium groups between cysteine and glutathione; 2. Dynamic NMR studies for the self-exchange of the methyl sites in these dimethylarsenic thiolate adducts; and  3. The dependence of these self-exchange reactions on pH, concentration, and thiol.  Taken together these studies lay a foundation for understanding biochemical arsenic lability and transport.</w:t>
      </w:r>
    </w:p>
    <w:bookmarkStart w:id="83" w:name="_Toc403662565"/>
    <w:bookmarkStart w:id="84" w:name="_Ref403659875"/>
    <w:bookmarkEnd w:id="83"/>
    <w:bookmarkStart w:id="85" w:name="_Toc403757754"/>
    <w:bookmarkEnd w:id="85"/>
    <w:p w14:paraId="080A877C" w14:textId="68D81074" w:rsidR="00CB1DC1" w:rsidRDefault="002172FF" w:rsidP="009C0923">
      <w:pPr>
        <w:jc w:val="center"/>
        <w:rPr>
          <w:b/>
        </w:rPr>
      </w:pPr>
      <w:r w:rsidRPr="00E36279">
        <w:object w:dxaOrig="4771" w:dyaOrig="4151" w14:anchorId="16FC51BA">
          <v:shape id="_x0000_i1040" type="#_x0000_t75" style="width:341.75pt;height:297.65pt" o:ole="">
            <v:imagedata r:id="rId39" o:title=""/>
          </v:shape>
          <o:OLEObject Type="Embed" ProgID="ChemDraw.Document.6.0" ShapeID="_x0000_i1040" DrawAspect="Content" ObjectID="_1477505297" r:id="rId40"/>
        </w:object>
      </w:r>
    </w:p>
    <w:p w14:paraId="21299AC6" w14:textId="4317F05D" w:rsidR="00923CEC" w:rsidRPr="00C125A5" w:rsidRDefault="003A610D" w:rsidP="00C125A5">
      <w:pPr>
        <w:pStyle w:val="McGillFigureCaption"/>
        <w:jc w:val="center"/>
        <w:rPr>
          <w:b/>
        </w:rPr>
      </w:pPr>
      <w:bookmarkStart w:id="86" w:name="_Toc403762176"/>
      <w:r w:rsidRPr="00C125A5">
        <w:rPr>
          <w:b/>
        </w:rPr>
        <w:t xml:space="preserve">Figure </w:t>
      </w:r>
      <w:r w:rsidRPr="00C125A5">
        <w:rPr>
          <w:b/>
        </w:rPr>
        <w:fldChar w:fldCharType="begin"/>
      </w:r>
      <w:r w:rsidRPr="00C125A5">
        <w:rPr>
          <w:b/>
        </w:rPr>
        <w:instrText xml:space="preserve"> SEQ Figure \* ARABIC </w:instrText>
      </w:r>
      <w:r w:rsidRPr="00C125A5">
        <w:rPr>
          <w:b/>
        </w:rPr>
        <w:fldChar w:fldCharType="separate"/>
      </w:r>
      <w:r w:rsidR="00AB5BEE">
        <w:rPr>
          <w:b/>
          <w:noProof/>
        </w:rPr>
        <w:t>14</w:t>
      </w:r>
      <w:r w:rsidRPr="00C125A5">
        <w:rPr>
          <w:b/>
        </w:rPr>
        <w:fldChar w:fldCharType="end"/>
      </w:r>
      <w:bookmarkEnd w:id="84"/>
      <w:r w:rsidRPr="00C125A5">
        <w:rPr>
          <w:b/>
        </w:rPr>
        <w:t xml:space="preserve">: </w:t>
      </w:r>
      <w:r w:rsidR="00923CEC" w:rsidRPr="00C125A5">
        <w:rPr>
          <w:b/>
        </w:rPr>
        <w:t xml:space="preserve">Synthesis and equilibrium of </w:t>
      </w:r>
      <w:r w:rsidR="002172FF">
        <w:rPr>
          <w:b/>
        </w:rPr>
        <w:t>DMGSH</w:t>
      </w:r>
      <w:r w:rsidR="00923CEC" w:rsidRPr="00C125A5">
        <w:rPr>
          <w:b/>
        </w:rPr>
        <w:t xml:space="preserve"> and </w:t>
      </w:r>
      <w:r w:rsidR="00666208" w:rsidRPr="00C125A5">
        <w:rPr>
          <w:b/>
        </w:rPr>
        <w:t>DMCYS</w:t>
      </w:r>
      <w:r w:rsidR="00923CEC" w:rsidRPr="00C125A5">
        <w:rPr>
          <w:b/>
        </w:rPr>
        <w:t>. In H</w:t>
      </w:r>
      <w:r w:rsidR="00923CEC" w:rsidRPr="00C125A5">
        <w:rPr>
          <w:b/>
          <w:vertAlign w:val="subscript"/>
        </w:rPr>
        <w:t>2</w:t>
      </w:r>
      <w:r w:rsidR="00923CEC" w:rsidRPr="00C125A5">
        <w:rPr>
          <w:b/>
        </w:rPr>
        <w:t xml:space="preserve">O at 25 </w:t>
      </w:r>
      <w:r w:rsidR="00923CEC" w:rsidRPr="00C125A5">
        <w:rPr>
          <w:rFonts w:cs="Arial Unicode MS" w:hint="eastAsia"/>
          <w:b/>
        </w:rPr>
        <w:t>℃</w:t>
      </w:r>
      <w:bookmarkEnd w:id="86"/>
    </w:p>
    <w:p w14:paraId="54236569" w14:textId="683BC218" w:rsidR="00AB5F51" w:rsidRDefault="0025160D" w:rsidP="00484DB9">
      <w:pPr>
        <w:pStyle w:val="McGillBodyText"/>
        <w:ind w:firstLine="720"/>
        <w:jc w:val="both"/>
      </w:pPr>
      <w:r>
        <w:t>In aqueous solution GSH rapidly exchanges Me</w:t>
      </w:r>
      <w:r w:rsidR="00B975A5">
        <w:t xml:space="preserve">2As+ with </w:t>
      </w:r>
      <w:r w:rsidR="00666208" w:rsidRPr="00666208">
        <w:rPr>
          <w:b/>
        </w:rPr>
        <w:t>DMCYS</w:t>
      </w:r>
      <w:r w:rsidR="00B975A5">
        <w:t xml:space="preserve"> to give GSAsMe</w:t>
      </w:r>
      <w:r w:rsidR="00B975A5" w:rsidRPr="00666208">
        <w:rPr>
          <w:vertAlign w:val="subscript"/>
        </w:rPr>
        <w:t>2</w:t>
      </w:r>
      <w:r w:rsidR="00B975A5">
        <w:t xml:space="preserve">, </w:t>
      </w:r>
      <w:r w:rsidR="002172FF">
        <w:rPr>
          <w:b/>
        </w:rPr>
        <w:t>DMGSH</w:t>
      </w:r>
      <w:r w:rsidR="00666208">
        <w:t>,</w:t>
      </w:r>
      <w:r w:rsidR="00B975A5">
        <w:t xml:space="preserve"> </w:t>
      </w:r>
      <w:r>
        <w:t xml:space="preserve">ESI mass spectroscopy reveals the presence of the two dimethylarsenio derivatives in solution, with the peaks at 225.889 and 411.991 m/z </w:t>
      </w:r>
      <w:r>
        <w:lastRenderedPageBreak/>
        <w:t xml:space="preserve">corresponding to </w:t>
      </w:r>
      <w:r w:rsidR="002172FF">
        <w:rPr>
          <w:b/>
        </w:rPr>
        <w:t>DMGSH</w:t>
      </w:r>
      <w:r>
        <w:t xml:space="preserve"> and </w:t>
      </w:r>
      <w:r w:rsidR="00666208" w:rsidRPr="00666208">
        <w:rPr>
          <w:b/>
        </w:rPr>
        <w:t>DMCYS</w:t>
      </w:r>
      <w:r>
        <w:t xml:space="preserve">.   In the </w:t>
      </w:r>
      <w:r w:rsidRPr="00666208">
        <w:rPr>
          <w:vertAlign w:val="superscript"/>
        </w:rPr>
        <w:t>1</w:t>
      </w:r>
      <w:r>
        <w:t xml:space="preserve">H NMR spectra of these solutions at room temperature and high field, 500 MHz, </w:t>
      </w:r>
      <w:r w:rsidR="00C125A5">
        <w:fldChar w:fldCharType="begin"/>
      </w:r>
      <w:r w:rsidR="00C125A5">
        <w:instrText xml:space="preserve"> REF _Ref403659944 \h </w:instrText>
      </w:r>
      <w:r w:rsidR="00C125A5">
        <w:fldChar w:fldCharType="separate"/>
      </w:r>
      <w:r w:rsidR="00CB1DC1" w:rsidRPr="00E3701C">
        <w:rPr>
          <w:b/>
        </w:rPr>
        <w:t xml:space="preserve">Figure </w:t>
      </w:r>
      <w:r w:rsidR="00CB1DC1">
        <w:rPr>
          <w:b/>
          <w:noProof/>
        </w:rPr>
        <w:t>15</w:t>
      </w:r>
      <w:r w:rsidR="00C125A5">
        <w:fldChar w:fldCharType="end"/>
      </w:r>
      <w:r>
        <w:t>, there are total of 4 peaks between 1-2 ppm which correspond to the diastereotopic, non-e</w:t>
      </w:r>
      <w:r w:rsidR="00484DB9">
        <w:t xml:space="preserve">quivalent methyl resonances of </w:t>
      </w:r>
      <w:r>
        <w:t xml:space="preserve">compounds </w:t>
      </w:r>
      <w:r w:rsidR="00666208" w:rsidRPr="00666208">
        <w:rPr>
          <w:b/>
        </w:rPr>
        <w:t>DMCYS</w:t>
      </w:r>
      <w:r>
        <w:t xml:space="preserve"> and </w:t>
      </w:r>
      <w:r w:rsidR="002172FF">
        <w:rPr>
          <w:b/>
        </w:rPr>
        <w:t>DMGSH</w:t>
      </w:r>
      <w:r>
        <w:t xml:space="preserve">.  </w:t>
      </w:r>
    </w:p>
    <w:p w14:paraId="6CF651EC" w14:textId="2863B1AF" w:rsidR="00C125A5" w:rsidRDefault="00C125A5" w:rsidP="00C125A5">
      <w:pPr>
        <w:pStyle w:val="McGillBodyText"/>
        <w:jc w:val="both"/>
      </w:pPr>
    </w:p>
    <w:bookmarkStart w:id="87" w:name="_Toc403662567"/>
    <w:bookmarkStart w:id="88" w:name="_Ref403660432"/>
    <w:bookmarkEnd w:id="87"/>
    <w:bookmarkStart w:id="89" w:name="_Toc403757756"/>
    <w:bookmarkEnd w:id="89"/>
    <w:p w14:paraId="26B1BFA1" w14:textId="0B9EB198" w:rsidR="009D3CB8" w:rsidRDefault="009D3CB8" w:rsidP="00EA3019">
      <w:pPr>
        <w:jc w:val="center"/>
      </w:pPr>
      <w:r>
        <w:object w:dxaOrig="6595" w:dyaOrig="1801" w14:anchorId="0C113804">
          <v:shape id="_x0000_i1033" type="#_x0000_t75" style="width:329.35pt;height:89.75pt" o:ole="">
            <v:imagedata r:id="rId41" o:title=""/>
          </v:shape>
          <o:OLEObject Type="Embed" ProgID="ChemDraw.Document.6.0" ShapeID="_x0000_i1033" DrawAspect="Content" ObjectID="_1477505298" r:id="rId42"/>
        </w:object>
      </w:r>
    </w:p>
    <w:p w14:paraId="40B1B056" w14:textId="77777777" w:rsidR="00C125A5" w:rsidRPr="00E3701C" w:rsidRDefault="00C125A5" w:rsidP="00C125A5">
      <w:pPr>
        <w:pStyle w:val="McGillFigureCaption"/>
        <w:jc w:val="center"/>
        <w:rPr>
          <w:b/>
        </w:rPr>
      </w:pPr>
      <w:bookmarkStart w:id="90" w:name="_Toc403762177"/>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AB5BEE">
        <w:rPr>
          <w:b/>
          <w:noProof/>
        </w:rPr>
        <w:t>15</w:t>
      </w:r>
      <w:r w:rsidRPr="00E3701C">
        <w:rPr>
          <w:b/>
        </w:rPr>
        <w:fldChar w:fldCharType="end"/>
      </w:r>
      <w:bookmarkEnd w:id="88"/>
      <w:r w:rsidRPr="00E3701C">
        <w:rPr>
          <w:b/>
        </w:rPr>
        <w:t>: Methyl site exchange in DMCYS.</w:t>
      </w:r>
      <w:bookmarkEnd w:id="90"/>
      <w:r w:rsidRPr="00E3701C">
        <w:rPr>
          <w:b/>
        </w:rPr>
        <w:t xml:space="preserve"> </w:t>
      </w:r>
    </w:p>
    <w:p w14:paraId="1D7891A4" w14:textId="77777777" w:rsidR="002172FF" w:rsidRDefault="0025160D" w:rsidP="002172FF">
      <w:pPr>
        <w:pStyle w:val="McGillBodyText"/>
      </w:pPr>
      <w:r>
        <w:t xml:space="preserve">Warming this mixture leads to reversible coalescence of first the methyls resonances of the cysteine derivative, and then at higher temperature the glutathione, and finally all four methyls.   Up until 50 ˚C the </w:t>
      </w:r>
      <w:r w:rsidR="002172FF">
        <w:t xml:space="preserve">ratio of 1:2 remains constant. </w:t>
      </w:r>
      <w:r>
        <w:t xml:space="preserve">Subsequent titration and integration of related </w:t>
      </w:r>
      <w:r w:rsidR="00484DB9">
        <w:t>samples gives</w:t>
      </w:r>
      <w:r>
        <w:t xml:space="preserve"> the equilibrium constant (K</w:t>
      </w:r>
      <w:r w:rsidRPr="009D3CB8">
        <w:rPr>
          <w:vertAlign w:val="subscript"/>
        </w:rPr>
        <w:t>eq</w:t>
      </w:r>
      <w:r>
        <w:t xml:space="preserve">) for </w:t>
      </w:r>
      <w:r w:rsidR="00C125A5">
        <w:fldChar w:fldCharType="begin"/>
      </w:r>
      <w:r w:rsidR="00C125A5">
        <w:instrText xml:space="preserve"> REF _Ref403659875 \h </w:instrText>
      </w:r>
      <w:r w:rsidR="00C125A5">
        <w:fldChar w:fldCharType="separate"/>
      </w:r>
      <w:r w:rsidR="00CB1DC1" w:rsidRPr="00C125A5">
        <w:rPr>
          <w:b/>
        </w:rPr>
        <w:t xml:space="preserve">Figure </w:t>
      </w:r>
      <w:r w:rsidR="00CB1DC1">
        <w:rPr>
          <w:b/>
          <w:noProof/>
        </w:rPr>
        <w:t>13</w:t>
      </w:r>
      <w:r w:rsidR="00C125A5">
        <w:fldChar w:fldCharType="end"/>
      </w:r>
      <w:r w:rsidR="00C125A5">
        <w:t xml:space="preserve"> </w:t>
      </w:r>
      <w:r>
        <w:t>to be 0.6 and favoring the glutathione derivative.</w:t>
      </w:r>
    </w:p>
    <w:p w14:paraId="3988DBC4" w14:textId="7AF56130" w:rsidR="002172FF" w:rsidRDefault="002172FF" w:rsidP="002172FF">
      <w:pPr>
        <w:pStyle w:val="McGillBodyText"/>
        <w:jc w:val="center"/>
      </w:pPr>
      <w:r>
        <w:rPr>
          <w:noProof/>
          <w:lang w:val="en-US" w:eastAsia="zh-CN"/>
        </w:rPr>
        <w:lastRenderedPageBreak/>
        <w:drawing>
          <wp:inline distT="0" distB="0" distL="0" distR="0" wp14:anchorId="56A83A91" wp14:editId="0EDBB342">
            <wp:extent cx="4442460" cy="3338195"/>
            <wp:effectExtent l="0" t="0" r="0" b="0"/>
            <wp:docPr id="18" name="Picture 18"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2460" cy="3338195"/>
                    </a:xfrm>
                    <a:prstGeom prst="rect">
                      <a:avLst/>
                    </a:prstGeom>
                    <a:noFill/>
                    <a:ln>
                      <a:noFill/>
                    </a:ln>
                  </pic:spPr>
                </pic:pic>
              </a:graphicData>
            </a:graphic>
          </wp:inline>
        </w:drawing>
      </w:r>
    </w:p>
    <w:p w14:paraId="517880F9" w14:textId="17185A00" w:rsidR="002172FF" w:rsidRPr="002172FF" w:rsidRDefault="002172FF" w:rsidP="002172FF">
      <w:pPr>
        <w:pStyle w:val="McGillFigureCaption"/>
        <w:jc w:val="center"/>
        <w:rPr>
          <w:b/>
        </w:rPr>
      </w:pPr>
      <w:bookmarkStart w:id="91" w:name="_Ref403659944"/>
      <w:bookmarkStart w:id="92" w:name="_Toc403762178"/>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AB5BEE">
        <w:rPr>
          <w:b/>
          <w:noProof/>
        </w:rPr>
        <w:t>16</w:t>
      </w:r>
      <w:r w:rsidRPr="00E3701C">
        <w:rPr>
          <w:b/>
        </w:rPr>
        <w:fldChar w:fldCharType="end"/>
      </w:r>
      <w:bookmarkEnd w:id="91"/>
      <w:r w:rsidRPr="00E3701C">
        <w:rPr>
          <w:b/>
        </w:rPr>
        <w:t xml:space="preserve">: Variable temperature </w:t>
      </w:r>
      <w:r w:rsidRPr="00E3701C">
        <w:rPr>
          <w:b/>
          <w:vertAlign w:val="superscript"/>
        </w:rPr>
        <w:t>1</w:t>
      </w:r>
      <w:r w:rsidRPr="00E3701C">
        <w:rPr>
          <w:b/>
        </w:rPr>
        <w:t xml:space="preserve">H NMR spectra for the diastereotopic methyl resonances on </w:t>
      </w:r>
      <w:r>
        <w:rPr>
          <w:b/>
        </w:rPr>
        <w:t>DMGSH</w:t>
      </w:r>
      <w:r w:rsidRPr="00E3701C">
        <w:rPr>
          <w:b/>
        </w:rPr>
        <w:t xml:space="preserve"> and DMCYS caused by dynamic exchange at equilibrium.</w:t>
      </w:r>
      <w:bookmarkEnd w:id="92"/>
    </w:p>
    <w:p w14:paraId="6B7A8D3A" w14:textId="7197FE24" w:rsidR="009C0923" w:rsidRDefault="0025160D" w:rsidP="009C0923">
      <w:pPr>
        <w:pStyle w:val="McGillBodyText"/>
        <w:ind w:firstLine="720"/>
        <w:jc w:val="both"/>
      </w:pPr>
      <w:r>
        <w:t>This corresponds to a relatively small free energy difference (∆G) of 1.4 kJmol</w:t>
      </w:r>
      <w:r w:rsidRPr="0031032D">
        <w:rPr>
          <w:vertAlign w:val="superscript"/>
        </w:rPr>
        <w:t>-1</w:t>
      </w:r>
      <w:r>
        <w:t xml:space="preserve"> between the two species and suggests similar</w:t>
      </w:r>
      <w:r w:rsidR="002172FF">
        <w:t xml:space="preserve"> arsenic-sulfur bond energies. </w:t>
      </w:r>
      <w:r>
        <w:t>Raising the pH to between 5.5 and 7.0 also results in similar spectroscopic changes as shown in</w:t>
      </w:r>
      <w:r w:rsidR="00C125A5">
        <w:t xml:space="preserve"> </w:t>
      </w:r>
      <w:r w:rsidR="00C125A5" w:rsidRPr="00C125A5">
        <w:rPr>
          <w:b/>
        </w:rPr>
        <w:fldChar w:fldCharType="begin"/>
      </w:r>
      <w:r w:rsidR="00C125A5" w:rsidRPr="00C125A5">
        <w:rPr>
          <w:b/>
        </w:rPr>
        <w:instrText xml:space="preserve"> REF _Ref403659944 \h </w:instrText>
      </w:r>
      <w:r w:rsidR="00C125A5">
        <w:rPr>
          <w:b/>
        </w:rPr>
        <w:instrText xml:space="preserve"> \* MERGEFORMAT </w:instrText>
      </w:r>
      <w:r w:rsidR="00C125A5" w:rsidRPr="00C125A5">
        <w:rPr>
          <w:b/>
        </w:rPr>
      </w:r>
      <w:r w:rsidR="00C125A5" w:rsidRPr="00C125A5">
        <w:rPr>
          <w:b/>
        </w:rPr>
        <w:fldChar w:fldCharType="separate"/>
      </w:r>
      <w:r w:rsidR="00CB1DC1" w:rsidRPr="00E3701C">
        <w:rPr>
          <w:b/>
        </w:rPr>
        <w:t xml:space="preserve">Figure </w:t>
      </w:r>
      <w:r w:rsidR="00CB1DC1">
        <w:rPr>
          <w:b/>
          <w:noProof/>
        </w:rPr>
        <w:t>15</w:t>
      </w:r>
      <w:r w:rsidR="00C125A5" w:rsidRPr="00C125A5">
        <w:rPr>
          <w:b/>
        </w:rPr>
        <w:fldChar w:fldCharType="end"/>
      </w:r>
      <w:r>
        <w:t>.  More basic conditions p</w:t>
      </w:r>
      <w:r w:rsidR="00484DB9">
        <w:t xml:space="preserve">romote methyl site exchange. </w:t>
      </w:r>
      <w:r>
        <w:t xml:space="preserve">Attempts to measure the kinetics of these reactions have been hampered by the lack of useful UV-vis chromophores, in </w:t>
      </w:r>
      <w:r w:rsidR="002172FF">
        <w:rPr>
          <w:b/>
        </w:rPr>
        <w:t>DMGSH</w:t>
      </w:r>
      <w:r>
        <w:t xml:space="preserve"> and </w:t>
      </w:r>
      <w:r w:rsidR="00666208" w:rsidRPr="00666208">
        <w:rPr>
          <w:b/>
        </w:rPr>
        <w:t>DMCYS</w:t>
      </w:r>
      <w:r>
        <w:t xml:space="preserve">, and that the reaction occurs in the mixing time (Supplementary material), of a typical NMR experiment.   We concluded that this coalescence is due facile </w:t>
      </w:r>
      <w:r>
        <w:lastRenderedPageBreak/>
        <w:t xml:space="preserve">methyl exchange, and to test this facile exchange we opted to perform the study of </w:t>
      </w:r>
      <w:r w:rsidR="00666208">
        <w:t>DMCYS</w:t>
      </w:r>
      <w:r>
        <w:t xml:space="preserve"> in isolation. </w:t>
      </w:r>
      <w:bookmarkStart w:id="93" w:name="_Toc403662570"/>
      <w:bookmarkStart w:id="94" w:name="_Toc403757759"/>
    </w:p>
    <w:p w14:paraId="1F1CA463" w14:textId="6545BEAB" w:rsidR="00A70041" w:rsidRDefault="0025160D" w:rsidP="00EA3019">
      <w:pPr>
        <w:pStyle w:val="McGillBodyText"/>
        <w:ind w:firstLine="720"/>
        <w:jc w:val="both"/>
      </w:pPr>
      <w:r>
        <w:t xml:space="preserve">Individually the </w:t>
      </w:r>
      <w:r w:rsidRPr="00666208">
        <w:rPr>
          <w:vertAlign w:val="superscript"/>
        </w:rPr>
        <w:t>1</w:t>
      </w:r>
      <w:r>
        <w:t xml:space="preserve">H and </w:t>
      </w:r>
      <w:r w:rsidRPr="00666208">
        <w:rPr>
          <w:vertAlign w:val="superscript"/>
        </w:rPr>
        <w:t>13</w:t>
      </w:r>
      <w:r>
        <w:t xml:space="preserve">C NMR spectra of </w:t>
      </w:r>
      <w:r w:rsidR="002172FF">
        <w:rPr>
          <w:b/>
        </w:rPr>
        <w:t>DMGSH</w:t>
      </w:r>
      <w:r>
        <w:t xml:space="preserve"> and </w:t>
      </w:r>
      <w:r w:rsidR="00666208" w:rsidRPr="00666208">
        <w:rPr>
          <w:b/>
        </w:rPr>
        <w:t>DMCYS</w:t>
      </w:r>
      <w:r>
        <w:t xml:space="preserve"> are markedly temperature, pH, and concentration sensitive. For example in </w:t>
      </w:r>
      <w:r w:rsidR="00C125A5" w:rsidRPr="00C125A5">
        <w:fldChar w:fldCharType="begin"/>
      </w:r>
      <w:r w:rsidR="00C125A5" w:rsidRPr="00C125A5">
        <w:instrText xml:space="preserve"> REF _Ref403660160 \h  \* MERGEFORMAT </w:instrText>
      </w:r>
      <w:r w:rsidR="00C125A5" w:rsidRPr="00C125A5">
        <w:fldChar w:fldCharType="separate"/>
      </w:r>
      <w:r w:rsidR="00CB1DC1" w:rsidRPr="00CB1DC1">
        <w:t xml:space="preserve">Figure </w:t>
      </w:r>
      <w:r w:rsidR="00CB1DC1" w:rsidRPr="00CB1DC1">
        <w:rPr>
          <w:noProof/>
        </w:rPr>
        <w:t>16</w:t>
      </w:r>
      <w:r w:rsidR="00C125A5" w:rsidRPr="00C125A5">
        <w:fldChar w:fldCharType="end"/>
      </w:r>
      <w:r w:rsidR="00C125A5">
        <w:t xml:space="preserve"> </w:t>
      </w:r>
      <w:r>
        <w:t xml:space="preserve">the solution spectra for a 5mM solution of </w:t>
      </w:r>
      <w:r w:rsidR="009D5708" w:rsidRPr="009D5708">
        <w:rPr>
          <w:b/>
        </w:rPr>
        <w:t>DMCYS</w:t>
      </w:r>
      <w:r w:rsidR="007B6A02">
        <w:t xml:space="preserve"> in 0.1M</w:t>
      </w:r>
      <w:r w:rsidR="00CD71CA">
        <w:t xml:space="preserve"> </w:t>
      </w:r>
      <w:r w:rsidR="007B6A02">
        <w:t xml:space="preserve">phosphate buffer </w:t>
      </w:r>
      <w:r w:rsidR="00CD71CA">
        <w:t xml:space="preserve">at pD = 4.5 </w:t>
      </w:r>
      <w:r>
        <w:t>exhibited a reversible coalescence of the two methyl resonances.   Formally this corresponds to the two site exchange shown in</w:t>
      </w:r>
      <w:bookmarkEnd w:id="93"/>
      <w:bookmarkEnd w:id="94"/>
      <w:r w:rsidR="00C125A5">
        <w:t xml:space="preserve"> </w:t>
      </w:r>
      <w:r w:rsidR="00C125A5">
        <w:fldChar w:fldCharType="begin"/>
      </w:r>
      <w:r w:rsidR="00C125A5">
        <w:instrText xml:space="preserve"> REF _Ref403660432 \h </w:instrText>
      </w:r>
      <w:r w:rsidR="00EA3019">
        <w:instrText xml:space="preserve"> \* MERGEFORMAT </w:instrText>
      </w:r>
      <w:r w:rsidR="00C125A5">
        <w:fldChar w:fldCharType="separate"/>
      </w:r>
      <w:r w:rsidR="00CB1DC1" w:rsidRPr="00E3701C">
        <w:rPr>
          <w:b/>
        </w:rPr>
        <w:t xml:space="preserve">Figure </w:t>
      </w:r>
      <w:r w:rsidR="00CB1DC1">
        <w:rPr>
          <w:b/>
          <w:noProof/>
        </w:rPr>
        <w:t>14</w:t>
      </w:r>
      <w:r w:rsidR="00C125A5">
        <w:fldChar w:fldCharType="end"/>
      </w:r>
      <w:r>
        <w:t>, which corresponds to an effective inversion of the arsenic stereochemistry. Although thi</w:t>
      </w:r>
      <w:r w:rsidR="00A70041">
        <w:t>s mechanism may not the same as</w:t>
      </w:r>
      <w:r>
        <w:t xml:space="preserve"> interthiol exchange of Me</w:t>
      </w:r>
      <w:r w:rsidRPr="004D1B32">
        <w:rPr>
          <w:vertAlign w:val="subscript"/>
        </w:rPr>
        <w:t>2</w:t>
      </w:r>
      <w:r>
        <w:t>As</w:t>
      </w:r>
      <w:r w:rsidRPr="009D3CB8">
        <w:rPr>
          <w:vertAlign w:val="superscript"/>
        </w:rPr>
        <w:t>+</w:t>
      </w:r>
      <w:r>
        <w:t xml:space="preserve">, both reactions suggest a markedly unexpected </w:t>
      </w:r>
      <w:r w:rsidR="00503013">
        <w:t>labililty for the Me</w:t>
      </w:r>
      <w:r w:rsidR="00503013" w:rsidRPr="004D1B32">
        <w:rPr>
          <w:vertAlign w:val="subscript"/>
        </w:rPr>
        <w:t>2</w:t>
      </w:r>
      <w:r w:rsidR="00503013">
        <w:t>As-S bond.</w:t>
      </w:r>
    </w:p>
    <w:p w14:paraId="28DB2157" w14:textId="77777777" w:rsidR="00503013" w:rsidRDefault="006E3528" w:rsidP="00503013">
      <w:pPr>
        <w:pStyle w:val="McGillBodyText"/>
        <w:ind w:firstLine="720"/>
        <w:jc w:val="center"/>
      </w:pPr>
      <w:r>
        <w:rPr>
          <w:noProof/>
          <w:lang w:val="en-US" w:eastAsia="zh-CN"/>
        </w:rPr>
        <w:drawing>
          <wp:inline distT="0" distB="0" distL="0" distR="0" wp14:anchorId="00F43397" wp14:editId="336BE692">
            <wp:extent cx="3519805" cy="2700020"/>
            <wp:effectExtent l="0" t="0" r="0" b="0"/>
            <wp:docPr id="19" name="Picture 19" descr="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19805" cy="2700020"/>
                    </a:xfrm>
                    <a:prstGeom prst="rect">
                      <a:avLst/>
                    </a:prstGeom>
                    <a:noFill/>
                    <a:ln>
                      <a:noFill/>
                    </a:ln>
                  </pic:spPr>
                </pic:pic>
              </a:graphicData>
            </a:graphic>
          </wp:inline>
        </w:drawing>
      </w:r>
    </w:p>
    <w:p w14:paraId="799AC2FF" w14:textId="77777777" w:rsidR="00503013" w:rsidRPr="00C125A5" w:rsidRDefault="00C125A5" w:rsidP="00365126">
      <w:pPr>
        <w:pStyle w:val="McGillFigureCaption"/>
        <w:spacing w:line="240" w:lineRule="auto"/>
        <w:jc w:val="center"/>
        <w:rPr>
          <w:b/>
        </w:rPr>
      </w:pPr>
      <w:bookmarkStart w:id="95" w:name="_Ref403660160"/>
      <w:bookmarkStart w:id="96" w:name="_Toc403762179"/>
      <w:r w:rsidRPr="00C125A5">
        <w:rPr>
          <w:b/>
        </w:rPr>
        <w:t xml:space="preserve">Figure </w:t>
      </w:r>
      <w:r w:rsidRPr="00C125A5">
        <w:rPr>
          <w:b/>
        </w:rPr>
        <w:fldChar w:fldCharType="begin"/>
      </w:r>
      <w:r w:rsidRPr="00C125A5">
        <w:rPr>
          <w:b/>
        </w:rPr>
        <w:instrText xml:space="preserve"> SEQ Figure \* ARABIC </w:instrText>
      </w:r>
      <w:r w:rsidRPr="00C125A5">
        <w:rPr>
          <w:b/>
        </w:rPr>
        <w:fldChar w:fldCharType="separate"/>
      </w:r>
      <w:r w:rsidR="00AB5BEE">
        <w:rPr>
          <w:b/>
          <w:noProof/>
        </w:rPr>
        <w:t>17</w:t>
      </w:r>
      <w:r w:rsidRPr="00C125A5">
        <w:rPr>
          <w:b/>
        </w:rPr>
        <w:fldChar w:fldCharType="end"/>
      </w:r>
      <w:bookmarkEnd w:id="95"/>
      <w:r w:rsidRPr="00C125A5">
        <w:rPr>
          <w:b/>
        </w:rPr>
        <w:t xml:space="preserve">: </w:t>
      </w:r>
      <w:r w:rsidR="00503013" w:rsidRPr="00C125A5">
        <w:rPr>
          <w:b/>
        </w:rPr>
        <w:t xml:space="preserve">Variable temperature 1H NMR for the diastereotopic methyl signals in </w:t>
      </w:r>
      <w:r w:rsidR="009D5708" w:rsidRPr="00C125A5">
        <w:rPr>
          <w:b/>
        </w:rPr>
        <w:t>DMCYS</w:t>
      </w:r>
      <w:r w:rsidR="00503013" w:rsidRPr="00C125A5">
        <w:rPr>
          <w:b/>
        </w:rPr>
        <w:t xml:space="preserve"> in 0.1</w:t>
      </w:r>
      <w:r>
        <w:rPr>
          <w:b/>
        </w:rPr>
        <w:t xml:space="preserve"> M phosphate buffer at pH = 4.5</w:t>
      </w:r>
      <w:r w:rsidR="00503013" w:rsidRPr="00C125A5">
        <w:rPr>
          <w:b/>
        </w:rPr>
        <w:t>.  Bottom trace is at 10 ˚C, followed by 20, 30, 40, 45, 50, 55, and 70 ˚C at top.</w:t>
      </w:r>
      <w:bookmarkEnd w:id="96"/>
    </w:p>
    <w:p w14:paraId="413799E9" w14:textId="6FDB04AF" w:rsidR="0025160D" w:rsidRDefault="008134FB" w:rsidP="00503013">
      <w:pPr>
        <w:pStyle w:val="McGillBodyText"/>
        <w:ind w:firstLine="720"/>
        <w:jc w:val="both"/>
      </w:pPr>
      <w:r>
        <w:lastRenderedPageBreak/>
        <w:t xml:space="preserve">The </w:t>
      </w:r>
      <w:r w:rsidRPr="00C125A5">
        <w:rPr>
          <w:vertAlign w:val="superscript"/>
        </w:rPr>
        <w:t>1</w:t>
      </w:r>
      <w:r>
        <w:t xml:space="preserve">H spectrum by the </w:t>
      </w:r>
      <w:r w:rsidR="0025160D">
        <w:t xml:space="preserve">NMR experiments of </w:t>
      </w:r>
      <w:r w:rsidR="00666208" w:rsidRPr="00666208">
        <w:rPr>
          <w:b/>
        </w:rPr>
        <w:t>DMCYS</w:t>
      </w:r>
      <w:r w:rsidR="0025160D">
        <w:t xml:space="preserve"> were performed on a 5mM phosphate buffered solution at pH = 4.6 between the temperatures of 270 K to 335 K</w:t>
      </w:r>
      <w:r w:rsidR="009318E8">
        <w:t>.</w:t>
      </w:r>
      <w:r w:rsidR="0025160D">
        <w:t xml:space="preserve">  The rate constant   (</w:t>
      </w:r>
      <m:oMath>
        <m:f>
          <m:fPr>
            <m:ctrlPr>
              <w:rPr>
                <w:rFonts w:ascii="Cambria Math" w:hAnsi="Cambria Math"/>
                <w:i/>
              </w:rPr>
            </m:ctrlPr>
          </m:fPr>
          <m:num>
            <m:r>
              <w:rPr>
                <w:rFonts w:ascii="Cambria Math" w:hAnsi="Cambria Math"/>
              </w:rPr>
              <m:t>d</m:t>
            </m:r>
            <m:d>
              <m:dPr>
                <m:begChr m:val="["/>
                <m:endChr m:val="]"/>
                <m:ctrlPr>
                  <w:rPr>
                    <w:rFonts w:ascii="Cambria Math" w:hAnsi="Cambria Math"/>
                    <w:i/>
                  </w:rPr>
                </m:ctrlPr>
              </m:dPr>
              <m:e>
                <m:r>
                  <w:rPr>
                    <w:rFonts w:ascii="Cambria Math" w:hAnsi="Cambria Math"/>
                  </w:rPr>
                  <m:t>DMCYS</m:t>
                </m:r>
              </m:e>
            </m:d>
          </m:num>
          <m:den>
            <m:r>
              <w:rPr>
                <w:rFonts w:ascii="Cambria Math" w:hAnsi="Cambria Math"/>
              </w:rPr>
              <m:t>dt</m:t>
            </m:r>
          </m:den>
        </m:f>
        <m:r>
          <w:rPr>
            <w:rFonts w:ascii="Cambria Math" w:hAnsi="Cambria Math"/>
          </w:rPr>
          <m:t>=-kf[DMCYS]</m:t>
        </m:r>
      </m:oMath>
      <w:r w:rsidR="0025160D">
        <w:t xml:space="preserve"> was calculated using the chemical shift difference between the methyl peaks using the Sandstrom’s equati</w:t>
      </w:r>
      <w:r w:rsidR="009318E8">
        <w:t>on</w:t>
      </w:r>
      <w:hyperlink w:anchor="_ENREF_3_14" w:tooltip="Sandström, 1983 #69" w:history="1">
        <w:r w:rsidR="00C41A0D">
          <w:fldChar w:fldCharType="begin"/>
        </w:r>
        <w:r w:rsidR="00C41A0D">
          <w:instrText xml:space="preserve"> ADDIN EN.CITE &lt;EndNote&gt;&lt;Cite&gt;&lt;Author&gt;Sandström&lt;/Author&gt;&lt;Year&gt;1983&lt;/Year&gt;&lt;RecNum&gt;69&lt;/RecNum&gt;&lt;DisplayText&gt;&lt;style face="superscript"&gt;14&lt;/style&gt;&lt;/DisplayText&gt;&lt;record&gt;&lt;rec-number&gt;69&lt;/rec-number&gt;&lt;foreign-keys&gt;&lt;key app="EN" db-id="925ewvdr4stppxextfzpv0x4edx2rrttpr5r" timestamp="1358545804"&gt;69&lt;/key&gt;&lt;/foreign-keys&gt;&lt;ref-type name="Journal Article"&gt;17&lt;/ref-type&gt;&lt;contributors&gt;&lt;authors&gt;&lt;author&gt;Sandström, J.&lt;/author&gt;&lt;/authors&gt;&lt;/contributors&gt;&lt;titles&gt;&lt;title&gt;Dynamic NMR Spectroscopy&lt;/title&gt;&lt;secondary-title&gt;Journal of Molecular Structure&lt;/secondary-title&gt;&lt;/titles&gt;&lt;periodical&gt;&lt;full-title&gt;Journal of Molecular Structure&lt;/full-title&gt;&lt;abbr-1&gt;J. Mol. Struct.&lt;/abbr-1&gt;&lt;abbr-2&gt;J Mol Struct&lt;/abbr-2&gt;&lt;/periodical&gt;&lt;pages&gt;417-420&lt;/pages&gt;&lt;volume&gt;102&lt;/volume&gt;&lt;dates&gt;&lt;year&gt;1983&lt;/year&gt;&lt;/dates&gt;&lt;urls&gt;&lt;/urls&gt;&lt;electronic-resource-num&gt;10.1016/0022-2860(83)85080-7&lt;/electronic-resource-num&gt;&lt;/record&gt;&lt;/Cite&gt;&lt;/EndNote&gt;</w:instrText>
        </w:r>
        <w:r w:rsidR="00C41A0D">
          <w:fldChar w:fldCharType="separate"/>
        </w:r>
        <w:r w:rsidR="00C41A0D" w:rsidRPr="00166D55">
          <w:rPr>
            <w:noProof/>
            <w:vertAlign w:val="superscript"/>
          </w:rPr>
          <w:t>14</w:t>
        </w:r>
        <w:r w:rsidR="00C41A0D">
          <w:fldChar w:fldCharType="end"/>
        </w:r>
      </w:hyperlink>
      <w:r w:rsidR="009318E8">
        <w:t xml:space="preserve"> </w:t>
      </w:r>
      <m:oMath>
        <m:r>
          <w:rPr>
            <w:rFonts w:ascii="Cambria Math" w:hAnsi="Cambria Math"/>
          </w:rPr>
          <m:t>k=</m:t>
        </m:r>
        <m:f>
          <m:fPr>
            <m:ctrlPr>
              <w:rPr>
                <w:rFonts w:ascii="Cambria Math" w:hAnsi="Cambria Math"/>
                <w:i/>
              </w:rPr>
            </m:ctrlPr>
          </m:fPr>
          <m:num>
            <m:r>
              <w:rPr>
                <w:rFonts w:ascii="Cambria Math" w:hAnsi="Cambria Math"/>
              </w:rPr>
              <m:t>π</m:t>
            </m:r>
          </m:num>
          <m:den>
            <m:r>
              <w:rPr>
                <w:rFonts w:ascii="Cambria Math" w:hAnsi="Cambria Math"/>
              </w:rPr>
              <m:t>√2</m:t>
            </m:r>
          </m:den>
        </m:f>
        <m:rad>
          <m:radPr>
            <m:degHide m:val="1"/>
            <m:ctrlPr>
              <w:rPr>
                <w:rFonts w:ascii="Cambria Math" w:hAnsi="Cambria Math"/>
                <w:i/>
              </w:rPr>
            </m:ctrlPr>
          </m:radPr>
          <m:deg/>
          <m:e>
            <m:r>
              <w:rPr>
                <w:rFonts w:ascii="Cambria Math" w:hAnsi="Cambria Math"/>
              </w:rPr>
              <m:t>δ</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-δ</m:t>
            </m:r>
            <m:sSubSup>
              <m:sSubSupPr>
                <m:ctrlPr>
                  <w:rPr>
                    <w:rFonts w:ascii="Cambria Math" w:hAnsi="Cambria Math"/>
                    <w:i/>
                  </w:rPr>
                </m:ctrlPr>
              </m:sSubSupPr>
              <m:e>
                <m:r>
                  <w:rPr>
                    <w:rFonts w:ascii="Cambria Math" w:hAnsi="Cambria Math"/>
                  </w:rPr>
                  <m:t>v</m:t>
                </m:r>
              </m:e>
              <m:sub>
                <m:r>
                  <w:rPr>
                    <w:rFonts w:ascii="Cambria Math" w:hAnsi="Cambria Math"/>
                  </w:rPr>
                  <m:t>e</m:t>
                </m:r>
              </m:sub>
              <m:sup>
                <m:r>
                  <w:rPr>
                    <w:rFonts w:ascii="Cambria Math" w:hAnsi="Cambria Math"/>
                  </w:rPr>
                  <m:t>2</m:t>
                </m:r>
              </m:sup>
            </m:sSubSup>
          </m:e>
        </m:rad>
      </m:oMath>
      <w:r w:rsidR="0025160D">
        <w:t>. Peak width was also used to independently calculate the rate, both methods yielded the same activation parameters.</w:t>
      </w:r>
    </w:p>
    <w:p w14:paraId="0D18616E" w14:textId="037AAA30" w:rsidR="0025160D" w:rsidRDefault="0025160D" w:rsidP="00B975A5">
      <w:pPr>
        <w:pStyle w:val="McGillBodyText"/>
        <w:ind w:firstLine="720"/>
        <w:jc w:val="both"/>
      </w:pPr>
      <w:r>
        <w:t>The data give good linear Arrhenius fits for all data above 3˚C with only slight deviations being found for the temperatures just above the freezing point of water.</w:t>
      </w:r>
      <w:r w:rsidR="009318E8">
        <w:t xml:space="preserve"> The activation energy (E</w:t>
      </w:r>
      <w:r w:rsidR="009318E8" w:rsidRPr="00C125A5">
        <w:rPr>
          <w:vertAlign w:val="subscript"/>
        </w:rPr>
        <w:t>a</w:t>
      </w:r>
      <w:r w:rsidR="009318E8">
        <w:t xml:space="preserve">) is </w:t>
      </w:r>
      <w:r>
        <w:t>14 kJ mol-1, indicating that very little energy is required to cause the coalescence. In terms of the activation parameters from the Eyring equation, ∆G‡ = 73 kJmol</w:t>
      </w:r>
      <w:r w:rsidR="009318E8" w:rsidRPr="009318E8">
        <w:rPr>
          <w:vertAlign w:val="superscript"/>
        </w:rPr>
        <w:t>-1</w:t>
      </w:r>
      <w:r w:rsidR="009318E8">
        <w:t>, ∆H‡ = 11 kJmol</w:t>
      </w:r>
      <w:r w:rsidR="009318E8" w:rsidRPr="009318E8">
        <w:rPr>
          <w:vertAlign w:val="superscript"/>
        </w:rPr>
        <w:t>-1</w:t>
      </w:r>
      <w:r w:rsidR="009318E8">
        <w:t xml:space="preserve"> and ∆S‡ = </w:t>
      </w:r>
      <w:r>
        <w:t>-190 Jmol</w:t>
      </w:r>
      <w:r w:rsidRPr="009318E8">
        <w:rPr>
          <w:vertAlign w:val="superscript"/>
        </w:rPr>
        <w:t>-1</w:t>
      </w:r>
      <w:r>
        <w:t>K</w:t>
      </w:r>
      <w:r w:rsidRPr="009318E8">
        <w:rPr>
          <w:vertAlign w:val="superscript"/>
        </w:rPr>
        <w:t>-1</w:t>
      </w:r>
      <w:r>
        <w:t>. The relatively small ∆G‡ suggests that As-S bond dissociation is an unlikely mechanism as the bond enthalpy</w:t>
      </w:r>
      <w:hyperlink w:anchor="_ENREF_3_15" w:tooltip="Luo, 2007 #311" w:history="1">
        <w:r w:rsidR="00C41A0D">
          <w:fldChar w:fldCharType="begin"/>
        </w:r>
        <w:r w:rsidR="00C41A0D">
          <w:instrText xml:space="preserve"> ADDIN EN.CITE &lt;EndNote&gt;&lt;Cite&gt;&lt;Author&gt;Luo&lt;/Author&gt;&lt;Year&gt;2007&lt;/Year&gt;&lt;RecNum&gt;311&lt;/RecNum&gt;&lt;DisplayText&gt;&lt;style face="superscript"&gt;15&lt;/style&gt;&lt;/DisplayText&gt;&lt;record&gt;&lt;rec-number&gt;311&lt;/rec-number&gt;&lt;foreign-keys&gt;&lt;key app="EN" db-id="925ewvdr4stppxextfzpv0x4edx2rrttpr5r" timestamp="1415863247"&gt;311&lt;/key&gt;&lt;/foreign-keys&gt;&lt;ref-type name="Book"&gt;6&lt;/ref-type&gt;&lt;contributors&gt;&lt;authors&gt;&lt;author&gt;Y. R. Luo&lt;/author&gt;&lt;/authors&gt;&lt;/contributors&gt;&lt;titles&gt;&lt;title&gt;Comprehensive Handbook of Chemical Bond Energies&lt;/title&gt;&lt;/titles&gt;&lt;section&gt;488&lt;/section&gt;&lt;dates&gt;&lt;year&gt;2007&lt;/year&gt;&lt;/dates&gt;&lt;publisher&gt;CRC Press&lt;/publisher&gt;&lt;urls&gt;&lt;/urls&gt;&lt;/record&gt;&lt;/Cite&gt;&lt;/EndNote&gt;</w:instrText>
        </w:r>
        <w:r w:rsidR="00C41A0D">
          <w:fldChar w:fldCharType="separate"/>
        </w:r>
        <w:r w:rsidR="00C41A0D" w:rsidRPr="00166D55">
          <w:rPr>
            <w:noProof/>
            <w:vertAlign w:val="superscript"/>
          </w:rPr>
          <w:t>15</w:t>
        </w:r>
        <w:r w:rsidR="00C41A0D">
          <w:fldChar w:fldCharType="end"/>
        </w:r>
      </w:hyperlink>
      <w:r>
        <w:t xml:space="preserve"> of the As-S</w:t>
      </w:r>
      <w:r w:rsidR="009318E8">
        <w:t xml:space="preserve"> bond is around 380 kJmol</w:t>
      </w:r>
      <w:r w:rsidR="009318E8" w:rsidRPr="009318E8">
        <w:rPr>
          <w:vertAlign w:val="superscript"/>
        </w:rPr>
        <w:t>-1</w:t>
      </w:r>
      <w:r w:rsidR="009318E8">
        <w:t>.</w:t>
      </w:r>
      <w:r>
        <w:t xml:space="preserve"> In addition, the ∆S‡ is </w:t>
      </w:r>
      <w:r w:rsidR="009318E8">
        <w:t xml:space="preserve">negative indicating a markedly </w:t>
      </w:r>
      <w:r>
        <w:t xml:space="preserve">more ordered transition state, this suggests that there might be an associative mechanism for this exchange.  </w:t>
      </w:r>
    </w:p>
    <w:p w14:paraId="7B5E6E02" w14:textId="16B68F62" w:rsidR="0025160D" w:rsidRDefault="0025160D" w:rsidP="00503013">
      <w:pPr>
        <w:pStyle w:val="McGillBodyText"/>
        <w:ind w:firstLine="720"/>
        <w:jc w:val="both"/>
      </w:pPr>
      <w:r>
        <w:t xml:space="preserve">The zwitterionic ionization of the amine and carboxylic acid groups in </w:t>
      </w:r>
      <w:r w:rsidR="002172FF">
        <w:rPr>
          <w:b/>
        </w:rPr>
        <w:t>DMGSH</w:t>
      </w:r>
      <w:r>
        <w:t xml:space="preserve"> and </w:t>
      </w:r>
      <w:r w:rsidR="00666208">
        <w:rPr>
          <w:b/>
        </w:rPr>
        <w:t>DMCYS</w:t>
      </w:r>
      <w:r w:rsidR="00B975A5">
        <w:t xml:space="preserve"> play</w:t>
      </w:r>
      <w:r>
        <w:t xml:space="preserve"> an important role in the mechanism of the exchange.  Exchange kinetics as a function of pH and substrate concentration are shown in </w:t>
      </w:r>
      <w:r w:rsidR="00C125A5">
        <w:fldChar w:fldCharType="begin"/>
      </w:r>
      <w:r w:rsidR="00C125A5">
        <w:instrText xml:space="preserve"> REF _Ref403660260 \h </w:instrText>
      </w:r>
      <w:r w:rsidR="00C125A5">
        <w:fldChar w:fldCharType="separate"/>
      </w:r>
      <w:r w:rsidR="00CB1DC1" w:rsidRPr="00E3701C">
        <w:rPr>
          <w:b/>
        </w:rPr>
        <w:t xml:space="preserve">Figure </w:t>
      </w:r>
      <w:r w:rsidR="00CB1DC1">
        <w:rPr>
          <w:b/>
          <w:noProof/>
        </w:rPr>
        <w:t>17</w:t>
      </w:r>
      <w:r w:rsidR="00C125A5">
        <w:fldChar w:fldCharType="end"/>
      </w:r>
      <w:r>
        <w:t xml:space="preserve">.  The slowest methyl site exchange kinetics correspond to a singly protonated species.  This is in accord with a prior potentiometric titration result for </w:t>
      </w:r>
      <w:r w:rsidR="002172FF">
        <w:rPr>
          <w:b/>
        </w:rPr>
        <w:lastRenderedPageBreak/>
        <w:t>DMGSH</w:t>
      </w:r>
      <w:r>
        <w:t xml:space="preserve"> which was suggested to be particularl</w:t>
      </w:r>
      <w:r w:rsidR="009318E8">
        <w:t>y labile at pH 7 and greater</w:t>
      </w:r>
      <w:hyperlink w:anchor="_ENREF_3_7" w:tooltip="Rey, 2004 #17" w:history="1">
        <w:r w:rsidR="00C41A0D">
          <w:fldChar w:fldCharType="begin"/>
        </w:r>
        <w:r w:rsidR="00C41A0D">
          <w:instrText xml:space="preserve"> ADDIN EN.CITE &lt;EndNote&gt;&lt;Cite&gt;&lt;Author&gt;Rey&lt;/Author&gt;&lt;Year&gt;2004&lt;/Year&gt;&lt;RecNum&gt;17&lt;/RecNum&gt;&lt;DisplayText&gt;&lt;style face="superscript"&gt;7&lt;/style&gt;&lt;/DisplayText&gt;&lt;record&gt;&lt;rec-number&gt;17&lt;/rec-number&gt;&lt;foreign-keys&gt;&lt;key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C41A0D">
          <w:fldChar w:fldCharType="separate"/>
        </w:r>
        <w:r w:rsidR="00C41A0D" w:rsidRPr="00166D55">
          <w:rPr>
            <w:noProof/>
            <w:vertAlign w:val="superscript"/>
          </w:rPr>
          <w:t>7</w:t>
        </w:r>
        <w:r w:rsidR="00C41A0D">
          <w:fldChar w:fldCharType="end"/>
        </w:r>
      </w:hyperlink>
      <w:r w:rsidR="009318E8">
        <w:t>.</w:t>
      </w:r>
      <w:r>
        <w:t xml:space="preserve">    While at higher pH there be significant dissociation of Me</w:t>
      </w:r>
      <w:r w:rsidRPr="00C125A5">
        <w:rPr>
          <w:vertAlign w:val="subscript"/>
        </w:rPr>
        <w:t>2</w:t>
      </w:r>
      <w:r>
        <w:t xml:space="preserve">As+ through an associative nucleophilic hydrolysis, for the pH used in these studies there is no substantial buildup of side products or other indications of competing side reactions. </w:t>
      </w:r>
    </w:p>
    <w:p w14:paraId="70AF33A4" w14:textId="77777777" w:rsidR="005C71DC" w:rsidRDefault="006E3528" w:rsidP="00503013">
      <w:pPr>
        <w:pStyle w:val="McGillBodyText"/>
        <w:ind w:firstLine="720"/>
        <w:jc w:val="both"/>
      </w:pPr>
      <w:r w:rsidRPr="005C71DC">
        <w:rPr>
          <w:noProof/>
          <w:lang w:val="en-US" w:eastAsia="zh-CN"/>
        </w:rPr>
        <w:drawing>
          <wp:inline distT="0" distB="0" distL="0" distR="0" wp14:anchorId="4D794A27" wp14:editId="411E9AB7">
            <wp:extent cx="4295775" cy="548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5775" cy="5486400"/>
                    </a:xfrm>
                    <a:prstGeom prst="rect">
                      <a:avLst/>
                    </a:prstGeom>
                    <a:noFill/>
                    <a:ln>
                      <a:noFill/>
                    </a:ln>
                  </pic:spPr>
                </pic:pic>
              </a:graphicData>
            </a:graphic>
          </wp:inline>
        </w:drawing>
      </w:r>
    </w:p>
    <w:p w14:paraId="0C5D1098" w14:textId="77777777" w:rsidR="00C125A5" w:rsidRPr="00E3701C" w:rsidRDefault="00C125A5" w:rsidP="00365126">
      <w:pPr>
        <w:pStyle w:val="McGillFigureCaption"/>
        <w:spacing w:line="240" w:lineRule="auto"/>
        <w:jc w:val="center"/>
        <w:rPr>
          <w:b/>
        </w:rPr>
      </w:pPr>
      <w:bookmarkStart w:id="97" w:name="_Ref403660260"/>
      <w:bookmarkStart w:id="98" w:name="_Toc403762180"/>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AB5BEE">
        <w:rPr>
          <w:b/>
          <w:noProof/>
        </w:rPr>
        <w:t>18</w:t>
      </w:r>
      <w:r w:rsidRPr="00E3701C">
        <w:rPr>
          <w:b/>
        </w:rPr>
        <w:fldChar w:fldCharType="end"/>
      </w:r>
      <w:bookmarkEnd w:id="97"/>
      <w:r w:rsidRPr="00E3701C">
        <w:rPr>
          <w:b/>
        </w:rPr>
        <w:t>: Dependence of coalescence temperature upon (a) the pH of a 5 mM solution of DMCYS and (b) concentration of DMCYS in 5 mM phosphate buffer.</w:t>
      </w:r>
      <w:bookmarkEnd w:id="98"/>
    </w:p>
    <w:p w14:paraId="69524DFD" w14:textId="330E285C" w:rsidR="0025160D" w:rsidRDefault="0025160D" w:rsidP="00B975A5">
      <w:pPr>
        <w:pStyle w:val="McGillBodyText"/>
        <w:ind w:firstLine="720"/>
        <w:jc w:val="both"/>
      </w:pPr>
      <w:r>
        <w:lastRenderedPageBreak/>
        <w:t xml:space="preserve">The concentration dependence for the methyl site exchange, as reflected in its coalescence temperature, is shown in </w:t>
      </w:r>
      <w:r w:rsidR="00C125A5">
        <w:fldChar w:fldCharType="begin"/>
      </w:r>
      <w:r w:rsidR="00C125A5">
        <w:instrText xml:space="preserve"> REF _Ref403660260 \h </w:instrText>
      </w:r>
      <w:r w:rsidR="00C125A5">
        <w:fldChar w:fldCharType="separate"/>
      </w:r>
      <w:r w:rsidR="00CB1DC1" w:rsidRPr="00E3701C">
        <w:rPr>
          <w:b/>
        </w:rPr>
        <w:t xml:space="preserve">Figure </w:t>
      </w:r>
      <w:r w:rsidR="00CB1DC1">
        <w:rPr>
          <w:b/>
          <w:noProof/>
        </w:rPr>
        <w:t>17</w:t>
      </w:r>
      <w:r w:rsidR="00C125A5">
        <w:fldChar w:fldCharType="end"/>
      </w:r>
      <w:r w:rsidR="00C125A5">
        <w:t>b</w:t>
      </w:r>
      <w:r>
        <w:t xml:space="preserve">.  The marginal decrease in coalescence temperature with increased concentration suggest that in addition to a rapid intramolecular mechanism there is second intermolecular, bimolecular, pathway.  This second pathway is consistent with the 1/2 exchange results shown in Figure 1.  However, the rate and thus contribution this second pathway makes to methyl site exchange is minor compared to basal unimolecular rate of site exchange.  There are several mechanisms for methyl site exchange, with most obvious, a formal inversion of the arsenic geometry, being unlikely. Experimentally, </w:t>
      </w:r>
      <w:r w:rsidR="005C71DC">
        <w:t>arsenic (</w:t>
      </w:r>
      <w:r>
        <w:t>III) pyramidal inversion through a trigonal planar transition state has a high barrier, 176 kJ mol-1 for Ph</w:t>
      </w:r>
      <w:r w:rsidR="004E03B4">
        <w:t>EtMeAs</w:t>
      </w:r>
      <w:hyperlink w:anchor="_ENREF_3_16" w:tooltip="G. H. Senkler Jr. , 1972 #312" w:history="1">
        <w:r w:rsidR="00C41A0D">
          <w:fldChar w:fldCharType="begin"/>
        </w:r>
        <w:r w:rsidR="00C41A0D">
          <w:instrText xml:space="preserve"> ADDIN EN.CITE &lt;EndNote&gt;&lt;Cite&gt;&lt;Author&gt;Mislow&lt;/Author&gt;&lt;Year&gt;1972&lt;/Year&gt;&lt;RecNum&gt;312&lt;/RecNum&gt;&lt;DisplayText&gt;&lt;style face="superscript"&gt;16&lt;/style&gt;&lt;/DisplayText&gt;&lt;record&gt;&lt;rec-number&gt;312&lt;/rec-number&gt;&lt;foreign-keys&gt;&lt;key app="EN" db-id="925ewvdr4stppxextfzpv0x4edx2rrttpr5r" timestamp="1415863490"&gt;312&lt;/key&gt;&lt;/foreign-keys&gt;&lt;ref-type name="Journal Article"&gt;17&lt;/ref-type&gt;&lt;contributors&gt;&lt;authors&gt;&lt;author&gt;G. H. Senkler Jr. , K. Mislow&lt;/author&gt;&lt;/authors&gt;&lt;/contributors&gt;&lt;titles&gt;&lt;secondary-title&gt;J. Am. Chem. Soc&lt;/secondary-title&gt;&lt;/titles&gt;&lt;pages&gt;291&lt;/pages&gt;&lt;number&gt;94&lt;/number&gt;&lt;dates&gt;&lt;year&gt;1972&lt;/year&gt;&lt;/dates&gt;&lt;urls&gt;&lt;/urls&gt;&lt;/record&gt;&lt;/Cite&gt;&lt;/EndNote&gt;</w:instrText>
        </w:r>
        <w:r w:rsidR="00C41A0D">
          <w:fldChar w:fldCharType="separate"/>
        </w:r>
        <w:r w:rsidR="00C41A0D" w:rsidRPr="00166D55">
          <w:rPr>
            <w:noProof/>
            <w:vertAlign w:val="superscript"/>
          </w:rPr>
          <w:t>16</w:t>
        </w:r>
        <w:r w:rsidR="00C41A0D">
          <w:fldChar w:fldCharType="end"/>
        </w:r>
      </w:hyperlink>
      <w:r w:rsidR="004E03B4">
        <w:t>.</w:t>
      </w:r>
      <w:r>
        <w:t xml:space="preserve">   Theoretical calculations</w:t>
      </w:r>
      <w:hyperlink w:anchor="_ENREF_3_17" w:tooltip="Xu, 2011 #79" w:history="1">
        <w:r w:rsidR="00C41A0D">
          <w:fldChar w:fldCharType="begin">
            <w:fldData xml:space="preserve">PEVuZE5vdGU+PENpdGU+PEF1dGhvcj5YdTwvQXV0aG9yPjxZZWFyPjIwMTE8L1llYXI+PFJlY051
bT43OTwvUmVjTnVtPjxEaXNwbGF5VGV4dD48c3R5bGUgZmFjZT0ic3VwZXJzY3JpcHQiPjE3PC9z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C41A0D">
          <w:instrText xml:space="preserve"> ADDIN EN.CITE </w:instrText>
        </w:r>
        <w:r w:rsidR="00C41A0D">
          <w:fldChar w:fldCharType="begin">
            <w:fldData xml:space="preserve">PEVuZE5vdGU+PENpdGU+PEF1dGhvcj5YdTwvQXV0aG9yPjxZZWFyPjIwMTE8L1llYXI+PFJlY051
bT43OTwvUmVjTnVtPjxEaXNwbGF5VGV4dD48c3R5bGUgZmFjZT0ic3VwZXJzY3JpcHQiPjE3PC9z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C41A0D">
          <w:instrText xml:space="preserve"> ADDIN EN.CITE.DATA </w:instrText>
        </w:r>
        <w:r w:rsidR="00C41A0D">
          <w:fldChar w:fldCharType="end"/>
        </w:r>
        <w:r w:rsidR="00C41A0D">
          <w:fldChar w:fldCharType="separate"/>
        </w:r>
        <w:r w:rsidR="00C41A0D" w:rsidRPr="00166D55">
          <w:rPr>
            <w:noProof/>
            <w:vertAlign w:val="superscript"/>
          </w:rPr>
          <w:t>17</w:t>
        </w:r>
        <w:r w:rsidR="00C41A0D">
          <w:fldChar w:fldCharType="end"/>
        </w:r>
      </w:hyperlink>
      <w:r w:rsidR="005C637D" w:rsidRPr="005C637D">
        <w:rPr>
          <w:vertAlign w:val="superscript"/>
        </w:rPr>
        <w:t>,</w:t>
      </w:r>
      <w:hyperlink w:anchor="_ENREF_3_18" w:tooltip="Rekhis, 2008 #288" w:history="1">
        <w:r w:rsidR="00C41A0D">
          <w:fldChar w:fldCharType="begin"/>
        </w:r>
        <w:r w:rsidR="00C41A0D">
          <w:instrText xml:space="preserve"> ADDIN EN.CITE &lt;EndNote&gt;&lt;Cite&gt;&lt;Author&gt;Rekhis&lt;/Author&gt;&lt;Year&gt;2008&lt;/Year&gt;&lt;RecNum&gt;288&lt;/RecNum&gt;&lt;DisplayText&gt;&lt;style face="superscript"&gt;17b&lt;/style&gt;&lt;/DisplayText&gt;&lt;record&gt;&lt;rec-number&gt;288&lt;/rec-number&gt;&lt;foreign-keys&gt;&lt;key app="EN" db-id="925ewvdr4stppxextfzpv0x4edx2rrttpr5r" timestamp="1358878347"&gt;288&lt;/key&gt;&lt;/foreign-keys&gt;&lt;ref-type name="Journal Article"&gt;17&lt;/ref-type&gt;&lt;contributors&gt;&lt;authors&gt;&lt;author&gt;Rekhis, Mâamar&lt;/author&gt;&lt;author&gt;Ouamerali, Ourida&lt;/author&gt;&lt;author&gt;Joubert, Laurent&lt;/author&gt;&lt;author&gt;Tognetti, Vincent&lt;/author&gt;&lt;author&gt;Adamo, Carlo&lt;/author&gt;&lt;/authors&gt;&lt;/contributors&gt;&lt;titles&gt;&lt;title&gt;A comparative post-Hartree–Fock and density functional theory study of monochalcogenide diatomic molecules&lt;/title&gt;&lt;secondary-title&gt;Journal of Molecular Structure: THEOCHEM&lt;/secondary-title&gt;&lt;/titles&gt;&lt;pages&gt;79-83&lt;/pages&gt;&lt;volume&gt;863&lt;/volume&gt;&lt;number&gt;1-3&lt;/number&gt;&lt;dates&gt;&lt;year&gt;2008&lt;/year&gt;&lt;/dates&gt;&lt;urls&gt;&lt;related-urls&gt;&lt;url&gt;http://linkinghub.elsevier.com/retrieve/pii/S0166128008003096&lt;/url&gt;&lt;/related-urls&gt;&lt;pdf-urls&gt;&lt;url&gt;file:///C:/Users/wei/Documents/Mendeley Desktop/Rekhis et al/Journal of Molecular Structure THEOCHEM/Rekhis et al. - 2008 - A comparative post-Hartree–Fock and density functional theory study of monochalcogenide diatomic molecules.pdf&lt;/url&gt;&lt;/pdf-urls&gt;&lt;/urls&gt;&lt;electronic-resource-num&gt;10.1016/j.theochem.2008.05.018&lt;/electronic-resource-num&gt;&lt;/record&gt;&lt;/Cite&gt;&lt;/EndNote&gt;</w:instrText>
        </w:r>
        <w:r w:rsidR="00C41A0D">
          <w:fldChar w:fldCharType="separate"/>
        </w:r>
        <w:r w:rsidR="00C41A0D" w:rsidRPr="00166D55">
          <w:rPr>
            <w:noProof/>
            <w:vertAlign w:val="superscript"/>
          </w:rPr>
          <w:t>17b</w:t>
        </w:r>
        <w:r w:rsidR="00C41A0D">
          <w:fldChar w:fldCharType="end"/>
        </w:r>
      </w:hyperlink>
      <w:r w:rsidR="005C637D">
        <w:t xml:space="preserve"> </w:t>
      </w:r>
      <w:r>
        <w:t>also suggest these transition states should be in excess of 150 kJ mol-1, which is much higher than our experimentally determined barrier of 80 kJ mol-1. Surprisingly facile racemisation at arsenic of the diastereomeric methylphenylarsinic acid adduct with glutathione was observed by Edmonds et al., and interpreted in terms of an unexpected and unaccountably low inversion barrier</w:t>
      </w:r>
      <w:hyperlink w:anchor="_ENREF_3_19" w:tooltip="Edmonds, 2006 #303" w:history="1">
        <w:r w:rsidR="00C41A0D">
          <w:fldChar w:fldCharType="begin"/>
        </w:r>
        <w:r w:rsidR="00C41A0D">
          <w:instrText xml:space="preserve"> ADDIN EN.CITE &lt;EndNote&gt;&lt;Cite&gt;&lt;Author&gt;Edmonds&lt;/Author&gt;&lt;Year&gt;2006&lt;/Year&gt;&lt;RecNum&gt;303&lt;/RecNum&gt;&lt;DisplayText&gt;&lt;style face="superscript"&gt;18&lt;/style&gt;&lt;/DisplayText&gt;&lt;record&gt;&lt;rec-number&gt;303&lt;/rec-number&gt;&lt;foreign-keys&gt;&lt;key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C41A0D">
          <w:fldChar w:fldCharType="separate"/>
        </w:r>
        <w:r w:rsidR="00C41A0D" w:rsidRPr="00166D55">
          <w:rPr>
            <w:noProof/>
            <w:vertAlign w:val="superscript"/>
          </w:rPr>
          <w:t>18</w:t>
        </w:r>
        <w:r w:rsidR="00C41A0D">
          <w:fldChar w:fldCharType="end"/>
        </w:r>
      </w:hyperlink>
      <w:r w:rsidR="00666208">
        <w:t>.</w:t>
      </w:r>
    </w:p>
    <w:p w14:paraId="1586DAA6" w14:textId="77777777" w:rsidR="00C05C40" w:rsidRDefault="006E3528" w:rsidP="00F13DF9">
      <w:pPr>
        <w:pStyle w:val="McGillBodyText"/>
        <w:jc w:val="center"/>
      </w:pPr>
      <w:r w:rsidRPr="00C05C40">
        <w:rPr>
          <w:noProof/>
          <w:lang w:val="en-US" w:eastAsia="zh-CN"/>
        </w:rPr>
        <w:lastRenderedPageBreak/>
        <w:drawing>
          <wp:inline distT="0" distB="0" distL="0" distR="0" wp14:anchorId="4E2226DC" wp14:editId="58ADA242">
            <wp:extent cx="3206944" cy="235501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3204" cy="2359608"/>
                    </a:xfrm>
                    <a:prstGeom prst="rect">
                      <a:avLst/>
                    </a:prstGeom>
                    <a:noFill/>
                    <a:ln>
                      <a:noFill/>
                    </a:ln>
                  </pic:spPr>
                </pic:pic>
              </a:graphicData>
            </a:graphic>
          </wp:inline>
        </w:drawing>
      </w:r>
    </w:p>
    <w:p w14:paraId="1836A9A7" w14:textId="75AE12FC" w:rsidR="00F13DF9" w:rsidRPr="00E3701C" w:rsidRDefault="00F13DF9" w:rsidP="00F13DF9">
      <w:pPr>
        <w:pStyle w:val="McGillFigureCaption"/>
        <w:jc w:val="center"/>
        <w:rPr>
          <w:b/>
        </w:rPr>
      </w:pPr>
      <w:bookmarkStart w:id="99" w:name="_Toc403762181"/>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AB5BEE">
        <w:rPr>
          <w:b/>
          <w:noProof/>
        </w:rPr>
        <w:t>19</w:t>
      </w:r>
      <w:r w:rsidRPr="00E3701C">
        <w:rPr>
          <w:b/>
        </w:rPr>
        <w:fldChar w:fldCharType="end"/>
      </w:r>
      <w:r w:rsidRPr="00E3701C">
        <w:rPr>
          <w:b/>
        </w:rPr>
        <w:t>: Proposed fluxionality in DMCYS.</w:t>
      </w:r>
      <w:bookmarkEnd w:id="99"/>
    </w:p>
    <w:p w14:paraId="717ECFD1" w14:textId="12169159" w:rsidR="0025160D" w:rsidRDefault="0025160D" w:rsidP="00B975A5">
      <w:pPr>
        <w:pStyle w:val="McGillBodyText"/>
        <w:ind w:firstLine="720"/>
        <w:jc w:val="both"/>
      </w:pPr>
      <w:r>
        <w:t>To account for the rapid m</w:t>
      </w:r>
      <w:r w:rsidR="005C637D">
        <w:t xml:space="preserve">ethyl site exchange in </w:t>
      </w:r>
      <w:r w:rsidR="002172FF">
        <w:rPr>
          <w:b/>
        </w:rPr>
        <w:t>DMGSH</w:t>
      </w:r>
      <w:r w:rsidR="005C637D">
        <w:t xml:space="preserve"> and </w:t>
      </w:r>
      <w:r w:rsidR="00666208" w:rsidRPr="00666208">
        <w:rPr>
          <w:b/>
        </w:rPr>
        <w:t>DMCYS</w:t>
      </w:r>
      <w:r w:rsidR="005C637D">
        <w:t xml:space="preserve"> </w:t>
      </w:r>
      <w:r>
        <w:t>we note that As(III) species are of course ambiphilic being potent nucleophiles and ligands as well being as metalloids with latent Lewis acidity.  It is this latter character which would allow for an associative or chelation of the amine to the arsenic to give a net five coordinate intermediate with four substitutents and a stereochemically active lone pair, Scheme 3.  For this geometry Berry pseudorotation barriers will be very low, and their action will lead to rapid methyl site exchange.  This mechanism is in accord with the near zero slightly negative entropy of activation and the rate enhancement at higher pH.  The increase in rate at lower pH may be due to a separate acid catalyzed exchange, but the generally low of solubility of these species limits a more extensive study under these conditions.</w:t>
      </w:r>
    </w:p>
    <w:p w14:paraId="28F78A00" w14:textId="63724801" w:rsidR="0025160D" w:rsidRDefault="0025160D" w:rsidP="004B26FB">
      <w:pPr>
        <w:pStyle w:val="McGillBodyText"/>
        <w:jc w:val="both"/>
      </w:pPr>
      <w:r>
        <w:lastRenderedPageBreak/>
        <w:tab/>
        <w:t xml:space="preserve">In conclusion, we have shown that the As-S bond is kinetically labile and can be interact with other thiols in aqueous solutions. Despite being more stable to oxidation, </w:t>
      </w:r>
      <w:r w:rsidR="002172FF">
        <w:rPr>
          <w:b/>
        </w:rPr>
        <w:t>DMGSH</w:t>
      </w:r>
      <w:r>
        <w:t xml:space="preserve"> in the equilibrium system is only 1.4 kJ mol-1 more stable than </w:t>
      </w:r>
      <w:r w:rsidR="00666208" w:rsidRPr="00666208">
        <w:rPr>
          <w:b/>
        </w:rPr>
        <w:t>DMCYS</w:t>
      </w:r>
      <w:r>
        <w:t xml:space="preserve"> in aqueous solutions.  An associative intramolecular self-exchange mechanism as one of the mechanism r</w:t>
      </w:r>
      <w:r w:rsidR="00F174FE">
        <w:t xml:space="preserve">esponsible for this lability.  </w:t>
      </w:r>
      <w:r>
        <w:t>This type of facile thio exchange has important implications of how methylarsenic species are act</w:t>
      </w:r>
      <w:r w:rsidR="00F174FE">
        <w:t xml:space="preserve">ive cells and within proteins. </w:t>
      </w:r>
      <w:r>
        <w:t>In what may be a helpful analogy, the facile dimethylarsenium transfer reactions discovered here have many parallels with the   trans-nitrosylation chemistry of the nitrosylated thiolates, RSNO, which have be</w:t>
      </w:r>
      <w:r w:rsidR="004E03B4">
        <w:t>en more extensively studied</w:t>
      </w:r>
      <w:hyperlink w:anchor="_ENREF_3_20" w:tooltip="Digicaylioglu, 2001 #315" w:history="1">
        <w:r w:rsidR="00C41A0D">
          <w:fldChar w:fldCharType="begin"/>
        </w:r>
        <w:r w:rsidR="00C41A0D">
          <w:instrText xml:space="preserve"> ADDIN EN.CITE &lt;EndNote&gt;&lt;Cite&gt;&lt;Author&gt;Digicaylioglu&lt;/Author&gt;&lt;Year&gt;2001&lt;/Year&gt;&lt;RecNum&gt;315&lt;/RecNum&gt;&lt;DisplayText&gt;&lt;style face="superscript"&gt;19&lt;/style&gt;&lt;/DisplayText&gt;&lt;record&gt;&lt;rec-number&gt;315&lt;/rec-number&gt;&lt;foreign-keys&gt;&lt;key app="EN" db-id="925ewvdr4stppxextfzpv0x4edx2rrttpr5r" timestamp="1415969075"&gt;315&lt;/key&gt;&lt;/foreign-keys&gt;&lt;ref-type name="Journal Article"&gt;17&lt;/ref-type&gt;&lt;contributors&gt;&lt;authors&gt;&lt;author&gt;Digicaylioglu, Murat&lt;/author&gt;&lt;author&gt;Lipton, Stuart A.&lt;/author&gt;&lt;/authors&gt;&lt;/contributors&gt;&lt;titles&gt;&lt;title&gt;Erythropoietin-mediated neuroprotection involves cross-talk between Jak2 and NF-[kappa]B signalling cascades&lt;/title&gt;&lt;secondary-title&gt;Nature&lt;/secondary-title&gt;&lt;/titles&gt;&lt;pages&gt;641-647&lt;/pages&gt;&lt;volume&gt;412&lt;/volume&gt;&lt;number&gt;6847&lt;/number&gt;&lt;dates&gt;&lt;year&gt;2001&lt;/year&gt;&lt;pub-dates&gt;&lt;date&gt;08/09/print&lt;/date&gt;&lt;/pub-dates&gt;&lt;/dates&gt;&lt;isbn&gt;0028-0836&lt;/isbn&gt;&lt;work-type&gt;10.1038/35088074&lt;/work-type&gt;&lt;urls&gt;&lt;related-urls&gt;&lt;url&gt;http://dx.doi.org/10.1038/35088074&lt;/url&gt;&lt;/related-urls&gt;&lt;/urls&gt;&lt;electronic-resource-num&gt;http://www.nature.com/nature/journal/v412/n6847/suppinfo/412641a0_S1.html&lt;/electronic-resource-num&gt;&lt;/record&gt;&lt;/Cite&gt;&lt;/EndNote&gt;</w:instrText>
        </w:r>
        <w:r w:rsidR="00C41A0D">
          <w:fldChar w:fldCharType="separate"/>
        </w:r>
        <w:r w:rsidR="00C41A0D" w:rsidRPr="00C41A0D">
          <w:rPr>
            <w:noProof/>
            <w:vertAlign w:val="superscript"/>
          </w:rPr>
          <w:t>19</w:t>
        </w:r>
        <w:r w:rsidR="00C41A0D">
          <w:fldChar w:fldCharType="end"/>
        </w:r>
      </w:hyperlink>
      <w:r w:rsidR="00C41A0D">
        <w:rPr>
          <w:vertAlign w:val="superscript"/>
        </w:rPr>
        <w:t>,</w:t>
      </w:r>
      <w:hyperlink w:anchor="_ENREF_3_21" w:tooltip="Giles E. Hardingham, 2011 #316" w:history="1">
        <w:r w:rsidR="00C41A0D">
          <w:rPr>
            <w:vertAlign w:val="superscript"/>
          </w:rPr>
          <w:fldChar w:fldCharType="begin"/>
        </w:r>
        <w:r w:rsidR="00C41A0D">
          <w:rPr>
            <w:vertAlign w:val="superscript"/>
          </w:rPr>
          <w:instrText xml:space="preserve"> ADDIN EN.CITE &lt;EndNote&gt;&lt;Cite&gt;&lt;Author&gt;Giles E. Hardingham&lt;/Author&gt;&lt;Year&gt;2011&lt;/Year&gt;&lt;RecNum&gt;316&lt;/RecNum&gt;&lt;DisplayText&gt;&lt;style face="superscript"&gt;20&lt;/style&gt;&lt;/DisplayText&gt;&lt;record&gt;&lt;rec-number&gt;316&lt;/rec-number&gt;&lt;foreign-keys&gt;&lt;key app="EN" db-id="925ewvdr4stppxextfzpv0x4edx2rrttpr5r" timestamp="1415969365"&gt;316&lt;/key&gt;&lt;/foreign-keys&gt;&lt;ref-type name="Journal Article"&gt;17&lt;/ref-type&gt;&lt;contributors&gt;&lt;authors&gt;&lt;author&gt;Giles E. Hardingham, Stuart A. Lipton&lt;/author&gt;&lt;/authors&gt;&lt;/contributors&gt;&lt;titles&gt;&lt;title&gt;Regulation of Neuronal Oxidative and Nitrosative Stress by Endogenous Protective Pathways and Disease Processes&lt;/title&gt;&lt;secondary-title&gt;Antioxidants &amp;amp; Redox Signaling.&lt;/secondary-title&gt;&lt;/titles&gt;&lt;pages&gt;1421-1424&lt;/pages&gt;&lt;number&gt;14&lt;/number&gt;&lt;dates&gt;&lt;year&gt;2011&lt;/year&gt;&lt;/dates&gt;&lt;urls&gt;&lt;/urls&gt;&lt;/record&gt;&lt;/Cite&gt;&lt;/EndNote&gt;</w:instrText>
        </w:r>
        <w:r w:rsidR="00C41A0D">
          <w:rPr>
            <w:vertAlign w:val="superscript"/>
          </w:rPr>
          <w:fldChar w:fldCharType="separate"/>
        </w:r>
        <w:r w:rsidR="00C41A0D">
          <w:rPr>
            <w:noProof/>
            <w:vertAlign w:val="superscript"/>
          </w:rPr>
          <w:t>20</w:t>
        </w:r>
        <w:r w:rsidR="00C41A0D">
          <w:rPr>
            <w:vertAlign w:val="superscript"/>
          </w:rPr>
          <w:fldChar w:fldCharType="end"/>
        </w:r>
      </w:hyperlink>
      <w:r w:rsidR="004E03B4">
        <w:t>.</w:t>
      </w:r>
      <w:r>
        <w:t xml:space="preserve">    </w:t>
      </w:r>
    </w:p>
    <w:p w14:paraId="3B75EC41" w14:textId="77777777" w:rsidR="005C637D" w:rsidRPr="0025160D" w:rsidRDefault="005C637D" w:rsidP="004B26FB">
      <w:pPr>
        <w:pStyle w:val="McGillBodyText"/>
        <w:jc w:val="both"/>
      </w:pPr>
    </w:p>
    <w:p w14:paraId="35F553AE" w14:textId="77777777" w:rsidR="00C201A2" w:rsidRPr="005C637D" w:rsidRDefault="002A2953" w:rsidP="005C637D">
      <w:pPr>
        <w:pStyle w:val="McGillFirstLevelSubheading"/>
      </w:pPr>
      <w:bookmarkStart w:id="100" w:name="_Toc403762243"/>
      <w:r>
        <w:t xml:space="preserve">2.2 </w:t>
      </w:r>
      <w:r w:rsidR="00C201A2" w:rsidRPr="00C0292D">
        <w:t>Supplementary material</w:t>
      </w:r>
      <w:bookmarkEnd w:id="100"/>
      <w:r w:rsidR="00C201A2" w:rsidRPr="00C0292D">
        <w:t xml:space="preserve"> </w:t>
      </w:r>
    </w:p>
    <w:p w14:paraId="246EF4A0" w14:textId="75CBE387" w:rsidR="00882E06" w:rsidRDefault="00C201A2" w:rsidP="00E60BE8">
      <w:pPr>
        <w:pStyle w:val="McGillBodyText"/>
        <w:rPr>
          <w:rFonts w:cs="Arial Unicode MS"/>
        </w:rPr>
      </w:pPr>
      <w:r w:rsidRPr="00C0292D">
        <w:rPr>
          <w:rFonts w:cs="Arial Unicode MS"/>
        </w:rPr>
        <w:t xml:space="preserve">The following supplementary material </w:t>
      </w:r>
      <w:r w:rsidR="00D17442">
        <w:rPr>
          <w:rFonts w:cs="Arial Unicode MS"/>
        </w:rPr>
        <w:t xml:space="preserve">details </w:t>
      </w:r>
      <w:r w:rsidRPr="00C0292D">
        <w:rPr>
          <w:rFonts w:cs="Arial Unicode MS"/>
        </w:rPr>
        <w:t xml:space="preserve">the methodology </w:t>
      </w:r>
      <w:r w:rsidR="00D17442">
        <w:rPr>
          <w:rFonts w:cs="Arial Unicode MS"/>
        </w:rPr>
        <w:t>and calculations used in the chapter 2.1</w:t>
      </w:r>
      <w:r w:rsidR="00E60BE8">
        <w:rPr>
          <w:rFonts w:cs="Arial Unicode MS"/>
        </w:rPr>
        <w:t>.</w:t>
      </w:r>
    </w:p>
    <w:p w14:paraId="48215C4C" w14:textId="40E34549" w:rsidR="007B6A02" w:rsidRPr="00E60BE8" w:rsidRDefault="007B6A02" w:rsidP="00485DAF">
      <w:pPr>
        <w:pStyle w:val="McGillBodyText"/>
        <w:jc w:val="both"/>
        <w:rPr>
          <w:rFonts w:cs="Arial Unicode MS"/>
          <w:b/>
        </w:rPr>
      </w:pPr>
      <w:r w:rsidRPr="00E60BE8">
        <w:rPr>
          <w:rFonts w:cs="Arial Unicode MS"/>
          <w:b/>
        </w:rPr>
        <w:t>Preparation</w:t>
      </w:r>
      <w:r w:rsidR="00882E06" w:rsidRPr="00E60BE8">
        <w:rPr>
          <w:rFonts w:cs="Arial Unicode MS"/>
          <w:b/>
        </w:rPr>
        <w:t xml:space="preserve"> of </w:t>
      </w:r>
      <w:r w:rsidR="00C201A2" w:rsidRPr="00E60BE8">
        <w:rPr>
          <w:rFonts w:cs="Arial Unicode MS"/>
          <w:b/>
        </w:rPr>
        <w:t>S-(dimethylarseno)cysteine</w:t>
      </w:r>
    </w:p>
    <w:p w14:paraId="4FAB6D79" w14:textId="2304CD9E" w:rsidR="00C201A2" w:rsidRDefault="00462CA9" w:rsidP="007B6A02">
      <w:pPr>
        <w:pStyle w:val="McGillBodyText"/>
        <w:ind w:firstLine="720"/>
        <w:jc w:val="both"/>
        <w:rPr>
          <w:rFonts w:cs="Arial Unicode MS"/>
        </w:rPr>
      </w:pPr>
      <w:r>
        <w:rPr>
          <w:rFonts w:cs="Arial Unicode MS"/>
        </w:rPr>
        <w:t>The synthetic preparation was adapted from the Cullen method</w:t>
      </w:r>
      <w:hyperlink w:anchor="_ENREF_3_12" w:tooltip="Cullen, 1984 #45" w:history="1">
        <w:r w:rsidR="00C41A0D">
          <w:rPr>
            <w:rFonts w:cs="Arial Unicode MS"/>
          </w:rPr>
          <w:fldChar w:fldCharType="begin"/>
        </w:r>
        <w:r w:rsidR="00C41A0D">
          <w:rPr>
            <w:rFonts w:cs="Arial Unicode MS"/>
          </w:rPr>
          <w:instrText xml:space="preserve"> ADDIN EN.CITE &lt;EndNote&gt;&lt;Cite&gt;&lt;Author&gt;Cullen&lt;/Author&gt;&lt;Year&gt;1984&lt;/Year&gt;&lt;RecNum&gt;45&lt;/RecNum&gt;&lt;DisplayText&gt;&lt;style face="superscript"&gt;12&lt;/style&gt;&lt;/DisplayText&gt;&lt;record&gt;&lt;rec-number&gt;45&lt;/rec-number&gt;&lt;foreign-keys&gt;&lt;key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C41A0D">
          <w:rPr>
            <w:rFonts w:cs="Arial Unicode MS"/>
          </w:rPr>
          <w:fldChar w:fldCharType="separate"/>
        </w:r>
        <w:r w:rsidR="00C41A0D" w:rsidRPr="00166D55">
          <w:rPr>
            <w:rFonts w:cs="Arial Unicode MS"/>
            <w:noProof/>
            <w:vertAlign w:val="superscript"/>
          </w:rPr>
          <w:t>12</w:t>
        </w:r>
        <w:r w:rsidR="00C41A0D">
          <w:rPr>
            <w:rFonts w:cs="Arial Unicode MS"/>
          </w:rPr>
          <w:fldChar w:fldCharType="end"/>
        </w:r>
      </w:hyperlink>
      <w:r w:rsidR="0021518E">
        <w:rPr>
          <w:rFonts w:cs="Arial Unicode MS"/>
        </w:rPr>
        <w:t>,</w:t>
      </w:r>
      <w:r>
        <w:rPr>
          <w:rFonts w:cs="Arial Unicode MS"/>
        </w:rPr>
        <w:t xml:space="preserve"> with the main change being nitrogen gas is used instead of carbon dioxide to </w:t>
      </w:r>
      <w:r w:rsidR="0021518E">
        <w:rPr>
          <w:rFonts w:cs="Arial Unicode MS"/>
        </w:rPr>
        <w:t>produce an inert atmosphere.</w:t>
      </w:r>
      <w:r>
        <w:rPr>
          <w:rFonts w:cs="Arial Unicode MS"/>
          <w:b/>
        </w:rPr>
        <w:t xml:space="preserve"> </w:t>
      </w:r>
      <w:r w:rsidRPr="00C0292D">
        <w:rPr>
          <w:rFonts w:cs="Arial Unicode MS"/>
        </w:rPr>
        <w:t xml:space="preserve">Cacodylic acid </w:t>
      </w:r>
      <w:r>
        <w:rPr>
          <w:rFonts w:cs="Arial Unicode MS"/>
        </w:rPr>
        <w:t>(</w:t>
      </w:r>
      <w:r w:rsidR="00C201A2" w:rsidRPr="00C0292D">
        <w:rPr>
          <w:rFonts w:cs="Arial Unicode MS"/>
        </w:rPr>
        <w:t>0.445g</w:t>
      </w:r>
      <w:r>
        <w:rPr>
          <w:rFonts w:cs="Arial Unicode MS"/>
        </w:rPr>
        <w:t>)</w:t>
      </w:r>
      <w:r w:rsidR="00C201A2" w:rsidRPr="00C0292D">
        <w:rPr>
          <w:rFonts w:cs="Arial Unicode MS"/>
        </w:rPr>
        <w:t xml:space="preserve"> of </w:t>
      </w:r>
      <w:r>
        <w:rPr>
          <w:rFonts w:cs="Arial Unicode MS"/>
        </w:rPr>
        <w:t>and 0.929</w:t>
      </w:r>
      <w:r w:rsidR="00C201A2" w:rsidRPr="00C0292D">
        <w:rPr>
          <w:rFonts w:cs="Arial Unicode MS"/>
        </w:rPr>
        <w:t xml:space="preserve">g of L-Cystine was mixed in distilled water under nitrogen for 16 hours. The precipitate was filtered dried </w:t>
      </w:r>
      <w:r w:rsidR="00C201A2" w:rsidRPr="00C0292D">
        <w:rPr>
          <w:rFonts w:cs="Arial Unicode MS"/>
        </w:rPr>
        <w:lastRenderedPageBreak/>
        <w:t xml:space="preserve">under reduced pressure without heating. </w:t>
      </w:r>
      <w:r w:rsidR="00C201A2" w:rsidRPr="00F7702E">
        <w:rPr>
          <w:rFonts w:cs="Arial Unicode MS"/>
          <w:vertAlign w:val="superscript"/>
        </w:rPr>
        <w:t>1</w:t>
      </w:r>
      <w:r w:rsidR="00C201A2" w:rsidRPr="00C0292D">
        <w:rPr>
          <w:rFonts w:cs="Arial Unicode MS"/>
        </w:rPr>
        <w:t>H NMR (500 MHz, D</w:t>
      </w:r>
      <w:r w:rsidR="00C201A2" w:rsidRPr="00C0292D">
        <w:rPr>
          <w:rFonts w:cs="Arial Unicode MS"/>
          <w:vertAlign w:val="subscript"/>
        </w:rPr>
        <w:t>2</w:t>
      </w:r>
      <w:r w:rsidR="00C201A2" w:rsidRPr="00C0292D">
        <w:rPr>
          <w:rFonts w:cs="Arial Unicode MS"/>
        </w:rPr>
        <w:t>O) δ 3.99 – 3.91 (m, 1H), 3.24 – 3.13 (m, 1H), 1.37 (s, 1H), 1.36 (s, 1H).</w:t>
      </w:r>
    </w:p>
    <w:p w14:paraId="7E93A281" w14:textId="77777777" w:rsidR="00485DAF" w:rsidRPr="00C0292D" w:rsidRDefault="00485DAF" w:rsidP="00485DAF">
      <w:pPr>
        <w:pStyle w:val="McGillBodyText"/>
        <w:jc w:val="both"/>
        <w:rPr>
          <w:rFonts w:cs="Arial Unicode MS"/>
        </w:rPr>
      </w:pPr>
    </w:p>
    <w:p w14:paraId="1172ADC7" w14:textId="291FE859" w:rsidR="007B6A02" w:rsidRPr="007B6A02" w:rsidRDefault="00C201A2" w:rsidP="00485DAF">
      <w:pPr>
        <w:pStyle w:val="McGillBodyText"/>
        <w:jc w:val="both"/>
        <w:rPr>
          <w:rFonts w:cs="Arial Unicode MS"/>
          <w:b/>
        </w:rPr>
      </w:pPr>
      <w:r w:rsidRPr="007B6A02">
        <w:rPr>
          <w:rFonts w:cs="Arial Unicode MS"/>
          <w:b/>
        </w:rPr>
        <w:t xml:space="preserve">Preparation of </w:t>
      </w:r>
      <w:r w:rsidR="007B6A02" w:rsidRPr="007B6A02">
        <w:rPr>
          <w:rFonts w:cs="Arial Unicode MS"/>
          <w:b/>
        </w:rPr>
        <w:t>S-(dimethylarseno)</w:t>
      </w:r>
      <w:r w:rsidR="007B6A02">
        <w:rPr>
          <w:rFonts w:cs="Arial Unicode MS"/>
          <w:b/>
        </w:rPr>
        <w:t xml:space="preserve"> </w:t>
      </w:r>
      <w:r w:rsidR="007B6A02" w:rsidRPr="007B6A02">
        <w:rPr>
          <w:rFonts w:cs="Arial Unicode MS"/>
          <w:b/>
        </w:rPr>
        <w:t xml:space="preserve">cysteine </w:t>
      </w:r>
      <w:r w:rsidRPr="007B6A02">
        <w:rPr>
          <w:rFonts w:cs="Arial Unicode MS"/>
          <w:b/>
        </w:rPr>
        <w:t xml:space="preserve">Solution. </w:t>
      </w:r>
    </w:p>
    <w:p w14:paraId="00CE301E" w14:textId="1A0EB922" w:rsidR="00C201A2" w:rsidRPr="00875A5A" w:rsidRDefault="009D5708" w:rsidP="007B6A02">
      <w:pPr>
        <w:pStyle w:val="McGillBodyText"/>
        <w:ind w:firstLine="720"/>
        <w:jc w:val="both"/>
        <w:rPr>
          <w:rFonts w:cs="Arial Unicode MS"/>
        </w:rPr>
      </w:pPr>
      <w:r w:rsidRPr="009D5708">
        <w:rPr>
          <w:rFonts w:cs="Arial Unicode MS"/>
          <w:b/>
        </w:rPr>
        <w:t>DMCYS</w:t>
      </w:r>
      <w:r w:rsidR="007B6A02">
        <w:rPr>
          <w:rFonts w:cs="Arial Unicode MS"/>
          <w:b/>
        </w:rPr>
        <w:t xml:space="preserve"> (</w:t>
      </w:r>
      <w:r w:rsidR="007B6A02">
        <w:rPr>
          <w:rFonts w:cs="Arial Unicode MS"/>
        </w:rPr>
        <w:t>0.0115g)</w:t>
      </w:r>
      <w:r w:rsidR="00C201A2" w:rsidRPr="00C0292D">
        <w:rPr>
          <w:rFonts w:cs="Arial Unicode MS"/>
        </w:rPr>
        <w:t xml:space="preserve"> was dissolved in 1 ml of Phosphate buffer at pH 4.2 (10% potassium phosphate buffer was prepared by the dissolution of potassium phosphate into water and subsequent adjustment of pH using NaOH. The solution was deuterated by drying the mixture and re-hydrating it with D2O). This solution was diluted to form a desired concentration of </w:t>
      </w:r>
      <w:r w:rsidR="00C201A2" w:rsidRPr="006B10B0">
        <w:rPr>
          <w:rFonts w:cs="Arial Unicode MS"/>
        </w:rPr>
        <w:t>6.40 mM</w:t>
      </w:r>
      <w:r w:rsidR="00C201A2" w:rsidRPr="00C0292D">
        <w:rPr>
          <w:rFonts w:cs="Arial Unicode MS"/>
        </w:rPr>
        <w:t xml:space="preserve"> by a 1/5 dilution using 200ul of the solution and 800 ul of buffer. To ensure the temperature is changing constantly and as expected, a plot of the solvent chemical shift against temperature. This indicates minimal changes to the pH or random errors in the temperature readings, as the R</w:t>
      </w:r>
      <w:r w:rsidR="00C201A2" w:rsidRPr="00C0292D">
        <w:rPr>
          <w:rFonts w:cs="Arial Unicode MS"/>
          <w:vertAlign w:val="superscript"/>
        </w:rPr>
        <w:t>2</w:t>
      </w:r>
      <w:r w:rsidR="00C201A2" w:rsidRPr="00C0292D">
        <w:rPr>
          <w:rFonts w:cs="Arial Unicode MS"/>
        </w:rPr>
        <w:t xml:space="preserve"> is 0.999. This however does not rule out the possibility of systematic errors to the temperature readings. This could be remedied by using a temperature reference. </w:t>
      </w:r>
    </w:p>
    <w:p w14:paraId="0118AF1E" w14:textId="77777777" w:rsidR="00C201A2" w:rsidRPr="00C0292D" w:rsidRDefault="00C201A2" w:rsidP="00485DAF">
      <w:pPr>
        <w:pStyle w:val="McGillBodyText"/>
        <w:ind w:firstLine="720"/>
        <w:jc w:val="both"/>
        <w:rPr>
          <w:rFonts w:cs="Arial Unicode MS"/>
        </w:rPr>
      </w:pPr>
      <w:r w:rsidRPr="00C0292D">
        <w:rPr>
          <w:rFonts w:cs="Arial Unicode MS"/>
        </w:rPr>
        <w:t xml:space="preserve">NMR data was acquired with a Varian 500 MHz instrument. All NMR acquisitions were made with 16 scans, transform size of 32k and shims were done with a gradient shimming on each measurement. Data was processed using Mnova 6.1.1 FID processing software. </w:t>
      </w:r>
    </w:p>
    <w:p w14:paraId="2B02B890" w14:textId="1443180C" w:rsidR="00C201A2" w:rsidRPr="00C0292D" w:rsidRDefault="00C201A2" w:rsidP="00485DAF">
      <w:pPr>
        <w:pStyle w:val="McGillBodyText"/>
        <w:ind w:firstLine="720"/>
        <w:jc w:val="both"/>
        <w:rPr>
          <w:rFonts w:cs="Arial Unicode MS"/>
        </w:rPr>
      </w:pPr>
      <w:r w:rsidRPr="00C0292D">
        <w:rPr>
          <w:rFonts w:cs="Arial Unicode MS"/>
        </w:rPr>
        <w:lastRenderedPageBreak/>
        <w:t>To determine the rate constant of the reaction, the separation of the methyl peaks were used to calculate the rate constant using the following equation</w:t>
      </w:r>
      <w:hyperlink w:anchor="_ENREF_3_22" w:tooltip="Sandström, 1982 #305" w:history="1">
        <w:r w:rsidR="00C41A0D">
          <w:rPr>
            <w:rFonts w:cs="Arial Unicode MS"/>
          </w:rPr>
          <w:fldChar w:fldCharType="begin"/>
        </w:r>
        <w:r w:rsidR="00C41A0D">
          <w:rPr>
            <w:rFonts w:cs="Arial Unicode MS"/>
          </w:rPr>
          <w:instrText xml:space="preserve"> ADDIN EN.CITE &lt;EndNote&gt;&lt;Cite&gt;&lt;Author&gt;Sandström&lt;/Author&gt;&lt;Year&gt;1982&lt;/Year&gt;&lt;RecNum&gt;305&lt;/RecNum&gt;&lt;DisplayText&gt;&lt;style face="superscript"&gt;21&lt;/style&gt;&lt;/DisplayText&gt;&lt;record&gt;&lt;rec-number&gt;305&lt;/rec-number&gt;&lt;foreign-keys&gt;&lt;key app="EN" db-id="925ewvdr4stppxextfzpv0x4edx2rrttpr5r" timestamp="1376323158"&gt;305&lt;/key&gt;&lt;/foreign-keys&gt;&lt;ref-type name="Book"&gt;6&lt;/ref-type&gt;&lt;contributors&gt;&lt;authors&gt;&lt;author&gt;Sandström, J.&lt;/author&gt;&lt;/authors&gt;&lt;/contributors&gt;&lt;titles&gt;&lt;title&gt;Dynamic Nmr Spectroscopy&lt;/title&gt;&lt;/titles&gt;&lt;dates&gt;&lt;year&gt;1982&lt;/year&gt;&lt;/dates&gt;&lt;publisher&gt;Academic Press&lt;/publisher&gt;&lt;isbn&gt;9780126186208&lt;/isbn&gt;&lt;urls&gt;&lt;related-urls&gt;&lt;url&gt;http://books.google.com.hk/books?id=agLwAAAAMAAJ&lt;/url&gt;&lt;/related-urls&gt;&lt;/urls&gt;&lt;/record&gt;&lt;/Cite&gt;&lt;/EndNote&gt;</w:instrText>
        </w:r>
        <w:r w:rsidR="00C41A0D">
          <w:rPr>
            <w:rFonts w:cs="Arial Unicode MS"/>
          </w:rPr>
          <w:fldChar w:fldCharType="separate"/>
        </w:r>
        <w:r w:rsidR="00C41A0D" w:rsidRPr="00C41A0D">
          <w:rPr>
            <w:rFonts w:cs="Arial Unicode MS"/>
            <w:noProof/>
            <w:vertAlign w:val="superscript"/>
          </w:rPr>
          <w:t>21</w:t>
        </w:r>
        <w:r w:rsidR="00C41A0D">
          <w:rPr>
            <w:rFonts w:cs="Arial Unicode MS"/>
          </w:rPr>
          <w:fldChar w:fldCharType="end"/>
        </w:r>
      </w:hyperlink>
      <w:r w:rsidRPr="00C0292D">
        <w:rPr>
          <w:rFonts w:cs="Arial Unicode MS"/>
        </w:rPr>
        <w:t>:</w:t>
      </w:r>
    </w:p>
    <w:p w14:paraId="226F472A" w14:textId="77777777" w:rsidR="00C201A2" w:rsidRPr="006E3528" w:rsidRDefault="006E3528" w:rsidP="00485DAF">
      <w:pPr>
        <w:pStyle w:val="McGillBodyText"/>
        <w:jc w:val="both"/>
        <w:rPr>
          <w:rFonts w:cs="Arial Unicode MS"/>
        </w:rPr>
      </w:pPr>
      <m:oMathPara>
        <m:oMath>
          <m:r>
            <w:rPr>
              <w:rFonts w:ascii="Cambria Math" w:hAnsi="Cambria Math"/>
            </w:rPr>
            <m:t>k</m:t>
          </m:r>
          <m:r>
            <m:rPr>
              <m:sty m:val="p"/>
            </m:rPr>
            <w:rPr>
              <w:rFonts w:ascii="Cambria Math" w:hAnsi="Cambria Math"/>
            </w:rPr>
            <m:t>=</m:t>
          </m:r>
          <m:f>
            <m:fPr>
              <m:ctrlPr>
                <w:rPr>
                  <w:rFonts w:ascii="Cambria Math" w:eastAsia="Calibri" w:hAnsi="Cambria Math"/>
                  <w:lang w:val="en-US"/>
                </w:rPr>
              </m:ctrlPr>
            </m:fPr>
            <m:num>
              <m:r>
                <w:rPr>
                  <w:rFonts w:ascii="Cambria Math" w:hAnsi="Cambria Math"/>
                </w:rPr>
                <m:t>π</m:t>
              </m:r>
            </m:num>
            <m:den>
              <m:rad>
                <m:radPr>
                  <m:degHide m:val="1"/>
                  <m:ctrlPr>
                    <w:rPr>
                      <w:rFonts w:ascii="Cambria Math" w:eastAsia="Calibri" w:hAnsi="Cambria Math"/>
                      <w:lang w:val="en-US"/>
                    </w:rPr>
                  </m:ctrlPr>
                </m:radPr>
                <m:deg/>
                <m:e>
                  <m:r>
                    <m:rPr>
                      <m:sty m:val="p"/>
                    </m:rPr>
                    <w:rPr>
                      <w:rFonts w:ascii="Cambria Math" w:hAnsi="Cambria Math"/>
                    </w:rPr>
                    <m:t>2</m:t>
                  </m:r>
                </m:e>
              </m:rad>
            </m:den>
          </m:f>
          <m:rad>
            <m:radPr>
              <m:degHide m:val="1"/>
              <m:ctrlPr>
                <w:rPr>
                  <w:rFonts w:ascii="Cambria Math" w:eastAsia="Calibri" w:hAnsi="Cambria Math"/>
                  <w:lang w:val="en-US"/>
                </w:rPr>
              </m:ctrlPr>
            </m:radPr>
            <m:deg/>
            <m:e>
              <m:r>
                <w:rPr>
                  <w:rFonts w:ascii="Cambria Math" w:hAnsi="Cambria Math"/>
                </w:rPr>
                <m:t>δ</m:t>
              </m:r>
              <m:sSup>
                <m:sSupPr>
                  <m:ctrlPr>
                    <w:rPr>
                      <w:rFonts w:ascii="Cambria Math" w:eastAsia="Calibri" w:hAnsi="Cambria Math"/>
                      <w:lang w:val="en-US"/>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r>
                <w:rPr>
                  <w:rFonts w:ascii="Cambria Math" w:hAnsi="Cambria Math"/>
                </w:rPr>
                <m:t>δ</m:t>
              </m:r>
              <m:sSup>
                <m:sSupPr>
                  <m:ctrlPr>
                    <w:rPr>
                      <w:rFonts w:ascii="Cambria Math" w:eastAsia="Calibri" w:hAnsi="Cambria Math"/>
                      <w:lang w:val="en-US"/>
                    </w:rPr>
                  </m:ctrlPr>
                </m:sSupPr>
                <m:e>
                  <m:sSub>
                    <m:sSubPr>
                      <m:ctrlPr>
                        <w:rPr>
                          <w:rFonts w:ascii="Cambria Math" w:eastAsia="Calibri" w:hAnsi="Cambria Math"/>
                          <w:lang w:val="en-US"/>
                        </w:rPr>
                      </m:ctrlPr>
                    </m:sSubPr>
                    <m:e>
                      <m:r>
                        <w:rPr>
                          <w:rFonts w:ascii="Cambria Math" w:hAnsi="Cambria Math"/>
                        </w:rPr>
                        <m:t>v</m:t>
                      </m:r>
                    </m:e>
                    <m:sub>
                      <m:r>
                        <w:rPr>
                          <w:rFonts w:ascii="Cambria Math" w:hAnsi="Cambria Math"/>
                        </w:rPr>
                        <m:t>e</m:t>
                      </m:r>
                    </m:sub>
                  </m:sSub>
                </m:e>
                <m:sup>
                  <m:r>
                    <m:rPr>
                      <m:sty m:val="p"/>
                    </m:rPr>
                    <w:rPr>
                      <w:rFonts w:ascii="Cambria Math" w:hAnsi="Cambria Math"/>
                    </w:rPr>
                    <m:t>2</m:t>
                  </m:r>
                </m:sup>
              </m:sSup>
            </m:e>
          </m:rad>
        </m:oMath>
      </m:oMathPara>
    </w:p>
    <w:p w14:paraId="2209CF18" w14:textId="77777777" w:rsidR="00C201A2" w:rsidRPr="00C0292D" w:rsidRDefault="00C201A2" w:rsidP="00485DAF">
      <w:pPr>
        <w:pStyle w:val="McGillBodyText"/>
        <w:jc w:val="both"/>
        <w:rPr>
          <w:rFonts w:cs="Arial Unicode MS"/>
        </w:rPr>
      </w:pPr>
      <w:r w:rsidRPr="00C0292D">
        <w:rPr>
          <w:rFonts w:cs="Arial Unicode MS"/>
        </w:rPr>
        <w:t xml:space="preserve">This equation is applicable in this situation as </w:t>
      </w:r>
      <w:r w:rsidR="00E315A5">
        <w:rPr>
          <w:rFonts w:cs="Arial Unicode MS" w:hint="eastAsia"/>
        </w:rPr>
        <w:t>δ</w:t>
      </w:r>
      <w:r w:rsidRPr="00C0292D">
        <w:rPr>
          <w:rFonts w:cs="Arial Unicode MS"/>
        </w:rPr>
        <w:t xml:space="preserve">v and k are much larger than the bandwidth in absence of exchange (0.6 Hz). As it is not possible to lower the sample below 0 degrees due to the freezing point of water, </w:t>
      </w:r>
      <w:r w:rsidR="00E315A5">
        <w:rPr>
          <w:rFonts w:cs="Arial Unicode MS" w:hint="eastAsia"/>
        </w:rPr>
        <w:t>δ</w:t>
      </w:r>
      <w:r w:rsidRPr="00C0292D">
        <w:rPr>
          <w:rFonts w:cs="Arial Unicode MS"/>
        </w:rPr>
        <w:t xml:space="preserve">v was estimated using the lowest experimentally obtained separation of 7.8 Hz (solution of 1mM sample at 10 </w:t>
      </w:r>
      <w:r w:rsidR="00E315A5">
        <w:rPr>
          <w:rFonts w:cs="Arial Unicode MS" w:hint="eastAsia"/>
        </w:rPr>
        <w:t>°</w:t>
      </w:r>
      <w:r w:rsidR="00E315A5">
        <w:rPr>
          <w:rFonts w:cs="Arial Unicode MS"/>
        </w:rPr>
        <w:t>C</w:t>
      </w:r>
      <w:r w:rsidRPr="00C0292D">
        <w:rPr>
          <w:rFonts w:cs="Arial Unicode MS"/>
        </w:rPr>
        <w:t xml:space="preserve">). </w:t>
      </w:r>
    </w:p>
    <w:p w14:paraId="6D5A89B8" w14:textId="77777777" w:rsidR="00DB7168" w:rsidRPr="00C0292D" w:rsidRDefault="00DB7168" w:rsidP="00C0292D">
      <w:pPr>
        <w:pStyle w:val="McGillBodyText"/>
        <w:rPr>
          <w:rFonts w:cs="Arial Unicode MS"/>
        </w:rPr>
      </w:pPr>
    </w:p>
    <w:p w14:paraId="456250AA" w14:textId="77777777" w:rsidR="00C201A2" w:rsidRPr="00C0292D" w:rsidRDefault="00C201A2" w:rsidP="00C0292D">
      <w:pPr>
        <w:pStyle w:val="McGillBodyText"/>
        <w:rPr>
          <w:rFonts w:cs="Arial Unicode MS"/>
          <w:noProof/>
          <w:lang w:val="en-US" w:eastAsia="zh-CN"/>
        </w:rPr>
      </w:pPr>
      <w:r w:rsidRPr="00C0292D">
        <w:rPr>
          <w:rFonts w:cs="Arial Unicode MS"/>
          <w:noProof/>
        </w:rPr>
        <w:t xml:space="preserve"> </w:t>
      </w:r>
      <w:r w:rsidR="006E3528" w:rsidRPr="00C0292D">
        <w:rPr>
          <w:rFonts w:cs="Arial Unicode MS"/>
          <w:noProof/>
          <w:lang w:val="en-US" w:eastAsia="zh-CN"/>
        </w:rPr>
        <w:drawing>
          <wp:inline distT="0" distB="0" distL="0" distR="0" wp14:anchorId="335EEEBC" wp14:editId="5BF965F5">
            <wp:extent cx="3209290" cy="287274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9290" cy="2872740"/>
                    </a:xfrm>
                    <a:prstGeom prst="rect">
                      <a:avLst/>
                    </a:prstGeom>
                    <a:noFill/>
                    <a:ln>
                      <a:noFill/>
                    </a:ln>
                  </pic:spPr>
                </pic:pic>
              </a:graphicData>
            </a:graphic>
          </wp:inline>
        </w:drawing>
      </w:r>
    </w:p>
    <w:p w14:paraId="67BD72E1" w14:textId="77777777" w:rsidR="00DB7168" w:rsidRPr="00C0292D" w:rsidRDefault="00DB7168" w:rsidP="00E315A5">
      <w:pPr>
        <w:pStyle w:val="McGillBodyText"/>
        <w:jc w:val="center"/>
        <w:rPr>
          <w:rFonts w:cs="Arial Unicode MS"/>
          <w:b/>
          <w:noProof/>
        </w:rPr>
      </w:pPr>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AB5BEE">
        <w:rPr>
          <w:rFonts w:cs="Arial Unicode MS"/>
          <w:b/>
          <w:noProof/>
        </w:rPr>
        <w:t>20</w:t>
      </w:r>
      <w:r w:rsidRPr="00C0292D">
        <w:rPr>
          <w:rFonts w:cs="Arial Unicode MS"/>
          <w:b/>
        </w:rPr>
        <w:fldChar w:fldCharType="end"/>
      </w:r>
      <w:r w:rsidRPr="00C0292D">
        <w:rPr>
          <w:rFonts w:cs="Arial Unicode MS"/>
          <w:b/>
        </w:rPr>
        <w:t xml:space="preserve">: Plot of rate constant against temperature of a 5mM solution of </w:t>
      </w:r>
      <w:r w:rsidR="009D5708">
        <w:rPr>
          <w:rFonts w:cs="Arial Unicode MS"/>
          <w:b/>
        </w:rPr>
        <w:t>DMCYS</w:t>
      </w:r>
    </w:p>
    <w:p w14:paraId="69ED1BDF" w14:textId="71137F31" w:rsidR="00C201A2" w:rsidRPr="00C0292D" w:rsidRDefault="00C201A2" w:rsidP="004B26FB">
      <w:pPr>
        <w:pStyle w:val="McGillBodyText"/>
        <w:ind w:firstLine="720"/>
        <w:jc w:val="both"/>
        <w:rPr>
          <w:rFonts w:cs="Arial Unicode MS"/>
        </w:rPr>
      </w:pPr>
      <w:r w:rsidRPr="00C0292D">
        <w:rPr>
          <w:rFonts w:cs="Arial Unicode MS"/>
        </w:rPr>
        <w:t>The NMR dynamic exchange was modeled using DNMR3 with Spinworks 3 software</w:t>
      </w:r>
      <w:hyperlink w:anchor="_ENREF_3_23" w:tooltip="Spinworks, 2010 #19" w:history="1">
        <w:r w:rsidR="00C41A0D">
          <w:rPr>
            <w:rFonts w:cs="Arial Unicode MS"/>
          </w:rPr>
          <w:fldChar w:fldCharType="begin"/>
        </w:r>
        <w:r w:rsidR="00C41A0D">
          <w:rPr>
            <w:rFonts w:cs="Arial Unicode MS"/>
          </w:rPr>
          <w:instrText xml:space="preserve"> ADDIN EN.CITE &lt;EndNote&gt;&lt;Cite&gt;&lt;Author&gt;Spinworks&lt;/Author&gt;&lt;Year&gt;2010&lt;/Year&gt;&lt;RecNum&gt;19&lt;/RecNum&gt;&lt;DisplayText&gt;&lt;style face="superscript"&gt;22&lt;/style&gt;&lt;/DisplayText&gt;&lt;record&gt;&lt;rec-number&gt;19&lt;/rec-number&gt;&lt;foreign-keys&gt;&lt;key app="EN" db-id="925ewvdr4stppxextfzpv0x4edx2rrttpr5r" timestamp="1355783925"&gt;19&lt;/key&gt;&lt;/foreign-keys&gt;&lt;ref-type name="Journal Article"&gt;17&lt;/ref-type&gt;&lt;contributors&gt;&lt;authors&gt;&lt;author&gt;Spinworks&lt;/author&gt;&lt;/authors&gt;&lt;/contributors&gt;&lt;titles&gt;&lt;title&gt;SpinWorks3 Manual&lt;/title&gt;&lt;secondary-title&gt;Data Processing&lt;/secondary-title&gt;&lt;/titles&gt;&lt;pages&gt;1-117&lt;/pages&gt;&lt;volume&gt;7&lt;/volume&gt;&lt;dates&gt;&lt;year&gt;2010&lt;/year&gt;&lt;/dates&gt;&lt;urls&gt;&lt;/urls&gt;&lt;research-notes&gt;DNMR 3&lt;/research-notes&gt;&lt;/record&gt;&lt;/Cite&gt;&lt;/EndNote&gt;</w:instrText>
        </w:r>
        <w:r w:rsidR="00C41A0D">
          <w:rPr>
            <w:rFonts w:cs="Arial Unicode MS"/>
          </w:rPr>
          <w:fldChar w:fldCharType="separate"/>
        </w:r>
        <w:r w:rsidR="00C41A0D" w:rsidRPr="00C41A0D">
          <w:rPr>
            <w:rFonts w:cs="Arial Unicode MS"/>
            <w:noProof/>
            <w:vertAlign w:val="superscript"/>
          </w:rPr>
          <w:t>22</w:t>
        </w:r>
        <w:r w:rsidR="00C41A0D">
          <w:rPr>
            <w:rFonts w:cs="Arial Unicode MS"/>
          </w:rPr>
          <w:fldChar w:fldCharType="end"/>
        </w:r>
      </w:hyperlink>
      <w:r w:rsidRPr="00C0292D">
        <w:rPr>
          <w:rFonts w:cs="Arial Unicode MS"/>
        </w:rPr>
        <w:t xml:space="preserve">. The experimentally determined variables (low temperature limit) of </w:t>
      </w:r>
      <w:r w:rsidRPr="00C0292D">
        <w:rPr>
          <w:rFonts w:cs="Arial Unicode MS"/>
        </w:rPr>
        <w:lastRenderedPageBreak/>
        <w:t>the system at 5</w:t>
      </w:r>
      <w:r w:rsidR="002A2953">
        <w:rPr>
          <w:rFonts w:cs="Arial Unicode MS" w:hint="eastAsia"/>
        </w:rPr>
        <w:t>°</w:t>
      </w:r>
      <w:r w:rsidRPr="00C0292D">
        <w:rPr>
          <w:rFonts w:cs="Arial Unicode MS"/>
        </w:rPr>
        <w:t>C with a concentration of 1mM was used as the input parameter for the simulation (two spins at 1.3832 and 1.3698 with 0.6 line width). Other parameters include Permutation vector set as 2,1 (mutual exchange of the system), the relaxation time 1 sec (same as acquisition), populations were 0 as this is a case of mutual exchange and maximum iterations = 30. The rate constant RC (1,2) was gradually increased by 1 s</w:t>
      </w:r>
      <w:r w:rsidRPr="00C0292D">
        <w:rPr>
          <w:rFonts w:cs="Arial Unicode MS"/>
          <w:vertAlign w:val="superscript"/>
        </w:rPr>
        <w:t>-1</w:t>
      </w:r>
      <w:r w:rsidRPr="00C0292D">
        <w:rPr>
          <w:rFonts w:cs="Arial Unicode MS"/>
        </w:rPr>
        <w:t xml:space="preserve"> until the simulated system exhibited coalescence. It was found that a rate constant of 16 s</w:t>
      </w:r>
      <w:r w:rsidRPr="00C0292D">
        <w:rPr>
          <w:rFonts w:cs="Arial Unicode MS"/>
          <w:vertAlign w:val="superscript"/>
        </w:rPr>
        <w:t>-1</w:t>
      </w:r>
      <w:r w:rsidRPr="00C0292D">
        <w:rPr>
          <w:rFonts w:cs="Arial Unicode MS"/>
        </w:rPr>
        <w:t xml:space="preserve"> gave coalescence for the two peaks.</w:t>
      </w:r>
    </w:p>
    <w:p w14:paraId="485316B3" w14:textId="77777777" w:rsidR="00F83602" w:rsidRDefault="00C201A2" w:rsidP="002C4CC7">
      <w:pPr>
        <w:pStyle w:val="McGillFirstLevelSubheading"/>
      </w:pPr>
      <w:r w:rsidRPr="00C0292D">
        <w:rPr>
          <w:rFonts w:cs="Arial Unicode MS"/>
        </w:rPr>
        <w:br w:type="page"/>
      </w:r>
      <w:bookmarkStart w:id="101" w:name="_Toc403762244"/>
      <w:r w:rsidR="002A2953">
        <w:lastRenderedPageBreak/>
        <w:t>2.3 References</w:t>
      </w:r>
      <w:bookmarkEnd w:id="101"/>
    </w:p>
    <w:p w14:paraId="548C15D0" w14:textId="77777777" w:rsidR="00C41A0D" w:rsidRPr="00C41A0D" w:rsidRDefault="002A2953" w:rsidP="00C41A0D">
      <w:pPr>
        <w:pStyle w:val="EndNoteBibliography"/>
      </w:pPr>
      <w:r>
        <w:fldChar w:fldCharType="begin"/>
      </w:r>
      <w:r>
        <w:instrText xml:space="preserve"> ADDIN EN.SECTION.REFLIST </w:instrText>
      </w:r>
      <w:r>
        <w:fldChar w:fldCharType="separate"/>
      </w:r>
      <w:bookmarkStart w:id="102" w:name="_ENREF_3_1"/>
      <w:r w:rsidR="00C41A0D" w:rsidRPr="00C41A0D">
        <w:t>1.</w:t>
      </w:r>
      <w:r w:rsidR="00C41A0D" w:rsidRPr="00C41A0D">
        <w:tab/>
        <w:t xml:space="preserve">Cullen, W. R., </w:t>
      </w:r>
      <w:r w:rsidR="00C41A0D" w:rsidRPr="00C41A0D">
        <w:rPr>
          <w:i/>
        </w:rPr>
        <w:t>Is Arsenic an Aphrodisiac?</w:t>
      </w:r>
      <w:r w:rsidR="00C41A0D" w:rsidRPr="00C41A0D">
        <w:t xml:space="preserve"> The Royal Society of Chemistry: 2008; p P001-P412.</w:t>
      </w:r>
      <w:bookmarkEnd w:id="102"/>
    </w:p>
    <w:p w14:paraId="7E436765" w14:textId="77777777" w:rsidR="00C41A0D" w:rsidRPr="00C41A0D" w:rsidRDefault="00C41A0D" w:rsidP="00C41A0D">
      <w:pPr>
        <w:pStyle w:val="EndNoteBibliography"/>
      </w:pPr>
      <w:bookmarkStart w:id="103" w:name="_ENREF_3_2"/>
      <w:r w:rsidRPr="00C41A0D">
        <w:t>2.</w:t>
      </w:r>
      <w:r w:rsidRPr="00C41A0D">
        <w:tab/>
        <w:t xml:space="preserve">Chen, G. Q.; Shi, X. G.; Tang, W.; Xiong, S. M.; Zhu, J.; Cai, X.; Han, Z. G.; Ni, J. H.; Shi, G. Y.; Jia, P. M.; others, Use of arsenic trioxide (As2O3) in the treatment of acute promyelocytic leukemia (APL): I. As2O3 exerts dose-dependent dual effects on APL cells. </w:t>
      </w:r>
      <w:r w:rsidRPr="00C41A0D">
        <w:rPr>
          <w:i/>
        </w:rPr>
        <w:t xml:space="preserve">Blood </w:t>
      </w:r>
      <w:r w:rsidRPr="00C41A0D">
        <w:rPr>
          <w:b/>
        </w:rPr>
        <w:t>1997,</w:t>
      </w:r>
      <w:r w:rsidRPr="00C41A0D">
        <w:t xml:space="preserve"> </w:t>
      </w:r>
      <w:r w:rsidRPr="00C41A0D">
        <w:rPr>
          <w:i/>
        </w:rPr>
        <w:t>89</w:t>
      </w:r>
      <w:r w:rsidRPr="00C41A0D">
        <w:t xml:space="preserve"> (9), 3345-3345.</w:t>
      </w:r>
      <w:bookmarkEnd w:id="103"/>
    </w:p>
    <w:p w14:paraId="463A108D" w14:textId="77777777" w:rsidR="00C41A0D" w:rsidRPr="00C41A0D" w:rsidRDefault="00C41A0D" w:rsidP="00C41A0D">
      <w:pPr>
        <w:pStyle w:val="EndNoteBibliography"/>
      </w:pPr>
      <w:bookmarkStart w:id="104" w:name="_ENREF_3_3"/>
      <w:r w:rsidRPr="00C41A0D">
        <w:t>3.</w:t>
      </w:r>
      <w:r w:rsidRPr="00C41A0D">
        <w:tab/>
        <w:t xml:space="preserve">Thomas, D. J.; Li, J.; Waters, S. B.; Xing, W.; Adair, B. M.; Drobna, Z.; Devesa, V.; Styblo, M., Arsenic (+3 oxidation state) methyltransferase and the methylation of arsenicals. </w:t>
      </w:r>
      <w:r w:rsidRPr="00C41A0D">
        <w:rPr>
          <w:i/>
        </w:rPr>
        <w:t xml:space="preserve">Experimental biology and medicine (Maywood, N.J.) </w:t>
      </w:r>
      <w:r w:rsidRPr="00C41A0D">
        <w:rPr>
          <w:b/>
        </w:rPr>
        <w:t>2007,</w:t>
      </w:r>
      <w:r w:rsidRPr="00C41A0D">
        <w:t xml:space="preserve"> </w:t>
      </w:r>
      <w:r w:rsidRPr="00C41A0D">
        <w:rPr>
          <w:i/>
        </w:rPr>
        <w:t>232</w:t>
      </w:r>
      <w:r w:rsidRPr="00C41A0D">
        <w:t>, 3-13.</w:t>
      </w:r>
      <w:bookmarkEnd w:id="104"/>
    </w:p>
    <w:p w14:paraId="405DC8ED" w14:textId="77777777" w:rsidR="00C41A0D" w:rsidRPr="00C41A0D" w:rsidRDefault="00C41A0D" w:rsidP="00C41A0D">
      <w:pPr>
        <w:pStyle w:val="EndNoteBibliography"/>
      </w:pPr>
      <w:bookmarkStart w:id="105" w:name="_ENREF_3_4"/>
      <w:r w:rsidRPr="00C41A0D">
        <w:t>4.</w:t>
      </w:r>
      <w:r w:rsidRPr="00C41A0D">
        <w:tab/>
        <w:t xml:space="preserve">Lallemand-Breitenbach, V.; Zhu, J.; Chen, Z.; de Thé, H., Curing APL through PML/RARA degradation by As2O3. </w:t>
      </w:r>
      <w:r w:rsidRPr="00C41A0D">
        <w:rPr>
          <w:i/>
        </w:rPr>
        <w:t xml:space="preserve">Trends in molecular medicine </w:t>
      </w:r>
      <w:r w:rsidRPr="00C41A0D">
        <w:rPr>
          <w:b/>
        </w:rPr>
        <w:t>2012,</w:t>
      </w:r>
      <w:r w:rsidRPr="00C41A0D">
        <w:t xml:space="preserve"> </w:t>
      </w:r>
      <w:r w:rsidRPr="00C41A0D">
        <w:rPr>
          <w:i/>
        </w:rPr>
        <w:t>18</w:t>
      </w:r>
      <w:r w:rsidRPr="00C41A0D">
        <w:t>, 36-42.</w:t>
      </w:r>
      <w:bookmarkEnd w:id="105"/>
    </w:p>
    <w:p w14:paraId="253FB7DD" w14:textId="77777777" w:rsidR="00C41A0D" w:rsidRPr="00C41A0D" w:rsidRDefault="00C41A0D" w:rsidP="00C41A0D">
      <w:pPr>
        <w:pStyle w:val="EndNoteBibliography"/>
      </w:pPr>
      <w:bookmarkStart w:id="106" w:name="_ENREF_3_5"/>
      <w:r w:rsidRPr="00C41A0D">
        <w:t>5.</w:t>
      </w:r>
      <w:r w:rsidRPr="00C41A0D">
        <w:tab/>
        <w:t xml:space="preserve">Spuches, A. M., Monomethylarsenite competes with Zn2+ for binding sites in the glucocorticoid receptor. </w:t>
      </w:r>
      <w:r w:rsidRPr="00C41A0D">
        <w:rPr>
          <w:i/>
        </w:rPr>
        <w:t xml:space="preserve">Journal of the American Chemical </w:t>
      </w:r>
      <w:r w:rsidRPr="00C41A0D">
        <w:rPr>
          <w:b/>
        </w:rPr>
        <w:t>2008,</w:t>
      </w:r>
      <w:r w:rsidRPr="00C41A0D">
        <w:t xml:space="preserve"> </w:t>
      </w:r>
      <w:r w:rsidRPr="00C41A0D">
        <w:rPr>
          <w:i/>
        </w:rPr>
        <w:t>2</w:t>
      </w:r>
      <w:r w:rsidRPr="00C41A0D">
        <w:t xml:space="preserve"> (4), 8148-8149.</w:t>
      </w:r>
      <w:bookmarkEnd w:id="106"/>
    </w:p>
    <w:p w14:paraId="628B8A07" w14:textId="77777777" w:rsidR="00C41A0D" w:rsidRPr="00C41A0D" w:rsidRDefault="00C41A0D" w:rsidP="00C41A0D">
      <w:pPr>
        <w:pStyle w:val="EndNoteBibliography"/>
      </w:pPr>
      <w:bookmarkStart w:id="107" w:name="_ENREF_3_6"/>
      <w:r w:rsidRPr="00C41A0D">
        <w:t>6.</w:t>
      </w:r>
      <w:r w:rsidRPr="00C41A0D">
        <w:tab/>
        <w:t xml:space="preserve">Spuches, A. M.; Kruszyna, H. G.; Rich, A. M.; Wilcox, D. E., Thermodynamics of the As(III)-thiol interaction: arsenite and monomethylarsenite complexes with glutathione, dihydrolipoic acid, and other thiol ligands. </w:t>
      </w:r>
      <w:r w:rsidRPr="00C41A0D">
        <w:rPr>
          <w:i/>
        </w:rPr>
        <w:t xml:space="preserve">Inorg. Chem. </w:t>
      </w:r>
      <w:r w:rsidRPr="00C41A0D">
        <w:rPr>
          <w:b/>
        </w:rPr>
        <w:t>2005,</w:t>
      </w:r>
      <w:r w:rsidRPr="00C41A0D">
        <w:t xml:space="preserve"> </w:t>
      </w:r>
      <w:r w:rsidRPr="00C41A0D">
        <w:rPr>
          <w:i/>
        </w:rPr>
        <w:t>44</w:t>
      </w:r>
      <w:r w:rsidRPr="00C41A0D">
        <w:t>, 2964-72.</w:t>
      </w:r>
      <w:bookmarkEnd w:id="107"/>
    </w:p>
    <w:p w14:paraId="076B03F0" w14:textId="77777777" w:rsidR="00C41A0D" w:rsidRPr="00C41A0D" w:rsidRDefault="00C41A0D" w:rsidP="00C41A0D">
      <w:pPr>
        <w:pStyle w:val="EndNoteBibliography"/>
      </w:pPr>
      <w:bookmarkStart w:id="108" w:name="_ENREF_3_7"/>
      <w:r w:rsidRPr="00C41A0D">
        <w:t>7.</w:t>
      </w:r>
      <w:r w:rsidRPr="00C41A0D">
        <w:tab/>
        <w:t xml:space="preserve">Rey, N.; Howarth, O., Equilibrium characterization of the As (III)-cysteine and the As (III)-glutathione systems in aqueous solution. </w:t>
      </w:r>
      <w:r w:rsidRPr="00C41A0D">
        <w:rPr>
          <w:i/>
        </w:rPr>
        <w:t xml:space="preserve">J. Inorg. Biochem. </w:t>
      </w:r>
      <w:r w:rsidRPr="00C41A0D">
        <w:rPr>
          <w:b/>
        </w:rPr>
        <w:t>2004,</w:t>
      </w:r>
      <w:r w:rsidRPr="00C41A0D">
        <w:t xml:space="preserve"> </w:t>
      </w:r>
      <w:r w:rsidRPr="00C41A0D">
        <w:rPr>
          <w:i/>
        </w:rPr>
        <w:t>98</w:t>
      </w:r>
      <w:r w:rsidRPr="00C41A0D">
        <w:t>, 1151-9.</w:t>
      </w:r>
      <w:bookmarkEnd w:id="108"/>
    </w:p>
    <w:p w14:paraId="3381E0DA" w14:textId="77777777" w:rsidR="00C41A0D" w:rsidRPr="00C41A0D" w:rsidRDefault="00C41A0D" w:rsidP="00C41A0D">
      <w:pPr>
        <w:pStyle w:val="EndNoteBibliography"/>
      </w:pPr>
      <w:bookmarkStart w:id="109" w:name="_ENREF_3_8"/>
      <w:r w:rsidRPr="00C41A0D">
        <w:t>8.</w:t>
      </w:r>
      <w:r w:rsidRPr="00C41A0D">
        <w:tab/>
        <w:t xml:space="preserve">Delnomdedieu, M.; Basti, M. M.; Otvos, J. D.; Thomas, D. J., Transfer of arsenite from glutathione to dithiols: A model of interaction. </w:t>
      </w:r>
      <w:r w:rsidRPr="00C41A0D">
        <w:rPr>
          <w:i/>
        </w:rPr>
        <w:t xml:space="preserve">Chem. Res. Toxicol. </w:t>
      </w:r>
      <w:r w:rsidRPr="00C41A0D">
        <w:rPr>
          <w:b/>
        </w:rPr>
        <w:t>1993,</w:t>
      </w:r>
      <w:r w:rsidRPr="00C41A0D">
        <w:t xml:space="preserve"> </w:t>
      </w:r>
      <w:r w:rsidRPr="00C41A0D">
        <w:rPr>
          <w:i/>
        </w:rPr>
        <w:t>6</w:t>
      </w:r>
      <w:r w:rsidRPr="00C41A0D">
        <w:t>, 598-602.</w:t>
      </w:r>
      <w:bookmarkEnd w:id="109"/>
    </w:p>
    <w:p w14:paraId="1E65BA62" w14:textId="77777777" w:rsidR="00C41A0D" w:rsidRPr="00C41A0D" w:rsidRDefault="00C41A0D" w:rsidP="00C41A0D">
      <w:pPr>
        <w:pStyle w:val="EndNoteBibliography"/>
      </w:pPr>
      <w:bookmarkStart w:id="110" w:name="_ENREF_3_9"/>
      <w:r w:rsidRPr="00C41A0D">
        <w:t>9.</w:t>
      </w:r>
      <w:r w:rsidRPr="00C41A0D">
        <w:tab/>
        <w:t xml:space="preserve">Dill, K.; Adams, E. R.; O'Connor, R. J.; Chong, S.; McGown, E. L., One-dimensional and two-dimensional nuclear magnetic resonance studies of the </w:t>
      </w:r>
      <w:r w:rsidRPr="00C41A0D">
        <w:lastRenderedPageBreak/>
        <w:t xml:space="preserve">reaction of phenyldichloroarsine with glutathione. </w:t>
      </w:r>
      <w:r w:rsidRPr="00C41A0D">
        <w:rPr>
          <w:i/>
        </w:rPr>
        <w:t xml:space="preserve">Arch. Biochem. Biophys. </w:t>
      </w:r>
      <w:r w:rsidRPr="00C41A0D">
        <w:rPr>
          <w:b/>
        </w:rPr>
        <w:t>1987,</w:t>
      </w:r>
      <w:r w:rsidRPr="00C41A0D">
        <w:t xml:space="preserve"> </w:t>
      </w:r>
      <w:r w:rsidRPr="00C41A0D">
        <w:rPr>
          <w:i/>
        </w:rPr>
        <w:t>257</w:t>
      </w:r>
      <w:r w:rsidRPr="00C41A0D">
        <w:t>, 293-301.</w:t>
      </w:r>
      <w:bookmarkEnd w:id="110"/>
    </w:p>
    <w:p w14:paraId="4677E8D0" w14:textId="77777777" w:rsidR="00C41A0D" w:rsidRPr="00C41A0D" w:rsidRDefault="00C41A0D" w:rsidP="00C41A0D">
      <w:pPr>
        <w:pStyle w:val="EndNoteBibliography"/>
      </w:pPr>
      <w:bookmarkStart w:id="111" w:name="_ENREF_3_10"/>
      <w:r w:rsidRPr="00C41A0D">
        <w:t>10.</w:t>
      </w:r>
      <w:r w:rsidRPr="00C41A0D">
        <w:tab/>
        <w:t xml:space="preserve">Wilcox, D. E., Isothermal titration calorimetry of metal ions binding to proteins: An overview of recent studies. </w:t>
      </w:r>
      <w:r w:rsidRPr="00C41A0D">
        <w:rPr>
          <w:i/>
        </w:rPr>
        <w:t xml:space="preserve">Inorg. Chim. Acta </w:t>
      </w:r>
      <w:r w:rsidRPr="00C41A0D">
        <w:rPr>
          <w:b/>
        </w:rPr>
        <w:t>2008,</w:t>
      </w:r>
      <w:r w:rsidRPr="00C41A0D">
        <w:t xml:space="preserve"> </w:t>
      </w:r>
      <w:r w:rsidRPr="00C41A0D">
        <w:rPr>
          <w:i/>
        </w:rPr>
        <w:t>361</w:t>
      </w:r>
      <w:r w:rsidRPr="00C41A0D">
        <w:t>, 857-867.</w:t>
      </w:r>
      <w:bookmarkEnd w:id="111"/>
    </w:p>
    <w:p w14:paraId="139DF75F" w14:textId="77777777" w:rsidR="00C41A0D" w:rsidRPr="00C41A0D" w:rsidRDefault="00C41A0D" w:rsidP="00C41A0D">
      <w:pPr>
        <w:pStyle w:val="EndNoteBibliography"/>
      </w:pPr>
      <w:bookmarkStart w:id="112" w:name="_ENREF_3_11"/>
      <w:r w:rsidRPr="00C41A0D">
        <w:t>11.</w:t>
      </w:r>
      <w:r w:rsidRPr="00C41A0D">
        <w:tab/>
        <w:t xml:space="preserve">Delnomdedieu, M.; Basti, M. M.; Otvos, J. D.; Thomas, D. J., Reduction and binding of arsenate and dimethylarsinate by glutathione: a magnetic resonance study. </w:t>
      </w:r>
      <w:r w:rsidRPr="00C41A0D">
        <w:rPr>
          <w:i/>
        </w:rPr>
        <w:t xml:space="preserve">Chem. Biol. Interact. </w:t>
      </w:r>
      <w:r w:rsidRPr="00C41A0D">
        <w:rPr>
          <w:b/>
        </w:rPr>
        <w:t>1994,</w:t>
      </w:r>
      <w:r w:rsidRPr="00C41A0D">
        <w:t xml:space="preserve"> </w:t>
      </w:r>
      <w:r w:rsidRPr="00C41A0D">
        <w:rPr>
          <w:i/>
        </w:rPr>
        <w:t>90</w:t>
      </w:r>
      <w:r w:rsidRPr="00C41A0D">
        <w:t>, 139-55.</w:t>
      </w:r>
      <w:bookmarkEnd w:id="112"/>
    </w:p>
    <w:p w14:paraId="63C75EA5" w14:textId="77777777" w:rsidR="00C41A0D" w:rsidRPr="00C41A0D" w:rsidRDefault="00C41A0D" w:rsidP="00C41A0D">
      <w:pPr>
        <w:pStyle w:val="EndNoteBibliography"/>
      </w:pPr>
      <w:bookmarkStart w:id="113" w:name="_ENREF_3_12"/>
      <w:r w:rsidRPr="00C41A0D">
        <w:t>12.</w:t>
      </w:r>
      <w:r w:rsidRPr="00C41A0D">
        <w:tab/>
        <w:t xml:space="preserve">Cullen, W.; McBride, B.; Reglinski, J., The reaction of methylarsenicals with thiols: some biological implications. </w:t>
      </w:r>
      <w:r w:rsidRPr="00C41A0D">
        <w:rPr>
          <w:i/>
        </w:rPr>
        <w:t xml:space="preserve">J. Inorg. Biochem. </w:t>
      </w:r>
      <w:r w:rsidRPr="00C41A0D">
        <w:rPr>
          <w:b/>
        </w:rPr>
        <w:t>1984,</w:t>
      </w:r>
      <w:r w:rsidRPr="00C41A0D">
        <w:t xml:space="preserve"> </w:t>
      </w:r>
      <w:r w:rsidRPr="00C41A0D">
        <w:rPr>
          <w:i/>
        </w:rPr>
        <w:t>21</w:t>
      </w:r>
      <w:r w:rsidRPr="00C41A0D">
        <w:t>, 179-193.</w:t>
      </w:r>
      <w:bookmarkEnd w:id="113"/>
    </w:p>
    <w:p w14:paraId="37DF44D1" w14:textId="77777777" w:rsidR="00C41A0D" w:rsidRPr="00C41A0D" w:rsidRDefault="00C41A0D" w:rsidP="00C41A0D">
      <w:pPr>
        <w:pStyle w:val="EndNoteBibliography"/>
      </w:pPr>
      <w:bookmarkStart w:id="114" w:name="_ENREF_3_13"/>
      <w:r w:rsidRPr="00C41A0D">
        <w:t>13.</w:t>
      </w:r>
      <w:r w:rsidRPr="00C41A0D">
        <w:tab/>
        <w:t xml:space="preserve">Mann, K. K.; Wallner, B.; Lossos, I. S.; Miller, W. H., Darinaparsin: a novel organic arsenical with promising anticancer activity. </w:t>
      </w:r>
      <w:r w:rsidRPr="00C41A0D">
        <w:rPr>
          <w:i/>
        </w:rPr>
        <w:t xml:space="preserve">Expert opinion on investigational drugs </w:t>
      </w:r>
      <w:r w:rsidRPr="00C41A0D">
        <w:rPr>
          <w:b/>
        </w:rPr>
        <w:t>2009,</w:t>
      </w:r>
      <w:r w:rsidRPr="00C41A0D">
        <w:t xml:space="preserve"> </w:t>
      </w:r>
      <w:r w:rsidRPr="00C41A0D">
        <w:rPr>
          <w:i/>
        </w:rPr>
        <w:t>18</w:t>
      </w:r>
      <w:r w:rsidRPr="00C41A0D">
        <w:t>, 1727-34.</w:t>
      </w:r>
      <w:bookmarkEnd w:id="114"/>
    </w:p>
    <w:p w14:paraId="6F245383" w14:textId="77777777" w:rsidR="00C41A0D" w:rsidRPr="00C41A0D" w:rsidRDefault="00C41A0D" w:rsidP="00C41A0D">
      <w:pPr>
        <w:pStyle w:val="EndNoteBibliography"/>
      </w:pPr>
      <w:bookmarkStart w:id="115" w:name="_ENREF_3_14"/>
      <w:r w:rsidRPr="00C41A0D">
        <w:t>14.</w:t>
      </w:r>
      <w:r w:rsidRPr="00C41A0D">
        <w:tab/>
        <w:t xml:space="preserve">Sandström, J., Dynamic NMR Spectroscopy. </w:t>
      </w:r>
      <w:r w:rsidRPr="00C41A0D">
        <w:rPr>
          <w:i/>
        </w:rPr>
        <w:t xml:space="preserve">J. Mol. Struct. </w:t>
      </w:r>
      <w:r w:rsidRPr="00C41A0D">
        <w:rPr>
          <w:b/>
        </w:rPr>
        <w:t>1983,</w:t>
      </w:r>
      <w:r w:rsidRPr="00C41A0D">
        <w:t xml:space="preserve"> </w:t>
      </w:r>
      <w:r w:rsidRPr="00C41A0D">
        <w:rPr>
          <w:i/>
        </w:rPr>
        <w:t>102</w:t>
      </w:r>
      <w:r w:rsidRPr="00C41A0D">
        <w:t>, 417-420.</w:t>
      </w:r>
      <w:bookmarkEnd w:id="115"/>
    </w:p>
    <w:p w14:paraId="4D1743C1" w14:textId="77777777" w:rsidR="00C41A0D" w:rsidRPr="00C41A0D" w:rsidRDefault="00C41A0D" w:rsidP="00C41A0D">
      <w:pPr>
        <w:pStyle w:val="EndNoteBibliography"/>
      </w:pPr>
      <w:bookmarkStart w:id="116" w:name="_ENREF_3_15"/>
      <w:r w:rsidRPr="00C41A0D">
        <w:t>15.</w:t>
      </w:r>
      <w:r w:rsidRPr="00C41A0D">
        <w:tab/>
        <w:t xml:space="preserve">Luo, Y. R., </w:t>
      </w:r>
      <w:r w:rsidRPr="00C41A0D">
        <w:rPr>
          <w:i/>
        </w:rPr>
        <w:t>Comprehensive Handbook of Chemical Bond Energies</w:t>
      </w:r>
      <w:r w:rsidRPr="00C41A0D">
        <w:t>. CRC Press: 2007.</w:t>
      </w:r>
      <w:bookmarkEnd w:id="116"/>
    </w:p>
    <w:p w14:paraId="5F19DA02" w14:textId="77777777" w:rsidR="00C41A0D" w:rsidRPr="00C41A0D" w:rsidRDefault="00C41A0D" w:rsidP="00C41A0D">
      <w:pPr>
        <w:pStyle w:val="EndNoteBibliography"/>
      </w:pPr>
      <w:bookmarkStart w:id="117" w:name="_ENREF_3_16"/>
      <w:r w:rsidRPr="00C41A0D">
        <w:t>16.</w:t>
      </w:r>
      <w:r w:rsidRPr="00C41A0D">
        <w:tab/>
        <w:t xml:space="preserve">G. H. Senkler Jr. , K. M., </w:t>
      </w:r>
      <w:r w:rsidRPr="00C41A0D">
        <w:rPr>
          <w:i/>
        </w:rPr>
        <w:t xml:space="preserve">J. Am. Chem. Soc </w:t>
      </w:r>
      <w:r w:rsidRPr="00C41A0D">
        <w:rPr>
          <w:b/>
        </w:rPr>
        <w:t>1972,</w:t>
      </w:r>
      <w:r w:rsidRPr="00C41A0D">
        <w:t xml:space="preserve">  (94), 291.</w:t>
      </w:r>
      <w:bookmarkEnd w:id="117"/>
    </w:p>
    <w:p w14:paraId="53AEDB14" w14:textId="77777777" w:rsidR="00C41A0D" w:rsidRPr="00C41A0D" w:rsidRDefault="00C41A0D" w:rsidP="00C41A0D">
      <w:pPr>
        <w:pStyle w:val="EndNoteBibliography"/>
      </w:pPr>
      <w:bookmarkStart w:id="118" w:name="_ENREF_3_17"/>
      <w:r w:rsidRPr="00C41A0D">
        <w:t>17.</w:t>
      </w:r>
      <w:r w:rsidRPr="00C41A0D">
        <w:tab/>
        <w:t xml:space="preserve">(a) Xu, X.; Truhlar, D. G., Accuracy of Effective Core Potentials and Basis Sets for Density Functional Calculations, Including Relativistic Effects, As Illustrated by Calculations on Arsenic Compounds. </w:t>
      </w:r>
      <w:r w:rsidRPr="00C41A0D">
        <w:rPr>
          <w:i/>
        </w:rPr>
        <w:t xml:space="preserve">Journal of Chemical Theory and Computation </w:t>
      </w:r>
      <w:r w:rsidRPr="00C41A0D">
        <w:rPr>
          <w:b/>
        </w:rPr>
        <w:t>2011,</w:t>
      </w:r>
      <w:r w:rsidRPr="00C41A0D">
        <w:t xml:space="preserve"> </w:t>
      </w:r>
      <w:r w:rsidRPr="00C41A0D">
        <w:rPr>
          <w:i/>
        </w:rPr>
        <w:t>7</w:t>
      </w:r>
      <w:r w:rsidRPr="00C41A0D">
        <w:t xml:space="preserve"> (9), 2766-2779;</w:t>
      </w:r>
      <w:bookmarkEnd w:id="118"/>
      <w:r w:rsidRPr="00C41A0D">
        <w:t xml:space="preserve"> </w:t>
      </w:r>
      <w:bookmarkStart w:id="119" w:name="_ENREF_3_18"/>
      <w:r w:rsidRPr="00C41A0D">
        <w:t xml:space="preserve">(b) Rekhis, M.; Ouamerali, O.; Joubert, L.; Tognetti, V.; Adamo, C., A comparative post-Hartree–Fock and density functional theory study of monochalcogenide diatomic molecules. </w:t>
      </w:r>
      <w:r w:rsidRPr="00C41A0D">
        <w:rPr>
          <w:i/>
        </w:rPr>
        <w:t xml:space="preserve">Journal of Molecular Structure: THEOCHEM </w:t>
      </w:r>
      <w:r w:rsidRPr="00C41A0D">
        <w:rPr>
          <w:b/>
        </w:rPr>
        <w:t>2008,</w:t>
      </w:r>
      <w:r w:rsidRPr="00C41A0D">
        <w:t xml:space="preserve"> </w:t>
      </w:r>
      <w:r w:rsidRPr="00C41A0D">
        <w:rPr>
          <w:i/>
        </w:rPr>
        <w:t>863</w:t>
      </w:r>
      <w:r w:rsidRPr="00C41A0D">
        <w:t xml:space="preserve"> (1-3), 79-83.</w:t>
      </w:r>
      <w:bookmarkEnd w:id="119"/>
    </w:p>
    <w:p w14:paraId="2CE79FA8" w14:textId="77777777" w:rsidR="00C41A0D" w:rsidRPr="00C41A0D" w:rsidRDefault="00C41A0D" w:rsidP="00C41A0D">
      <w:pPr>
        <w:pStyle w:val="EndNoteBibliography"/>
      </w:pPr>
      <w:bookmarkStart w:id="120" w:name="_ENREF_3_19"/>
      <w:r w:rsidRPr="00C41A0D">
        <w:t>18.</w:t>
      </w:r>
      <w:r w:rsidRPr="00C41A0D">
        <w:tab/>
        <w:t xml:space="preserve">Edmonds, J. S.; Nakayama, T.; Kondo, T.; Morita, M., Diastereoisomerism of thiol complexes of arsenic acids and pseudoasymmetry of arsenic: a 1H and 13C NMR study. </w:t>
      </w:r>
      <w:r w:rsidRPr="00C41A0D">
        <w:rPr>
          <w:i/>
        </w:rPr>
        <w:t xml:space="preserve">Magnetic resonance in chemistry : MRC </w:t>
      </w:r>
      <w:r w:rsidRPr="00C41A0D">
        <w:rPr>
          <w:b/>
        </w:rPr>
        <w:t>2006,</w:t>
      </w:r>
      <w:r w:rsidRPr="00C41A0D">
        <w:t xml:space="preserve"> </w:t>
      </w:r>
      <w:r w:rsidRPr="00C41A0D">
        <w:rPr>
          <w:i/>
        </w:rPr>
        <w:t>44</w:t>
      </w:r>
      <w:r w:rsidRPr="00C41A0D">
        <w:t>, 151-62.</w:t>
      </w:r>
      <w:bookmarkEnd w:id="120"/>
    </w:p>
    <w:p w14:paraId="1EF9B4A6" w14:textId="77777777" w:rsidR="00C41A0D" w:rsidRPr="00C41A0D" w:rsidRDefault="00C41A0D" w:rsidP="00C41A0D">
      <w:pPr>
        <w:pStyle w:val="EndNoteBibliography"/>
      </w:pPr>
      <w:bookmarkStart w:id="121" w:name="_ENREF_3_20"/>
      <w:r w:rsidRPr="00C41A0D">
        <w:t>19.</w:t>
      </w:r>
      <w:r w:rsidRPr="00C41A0D">
        <w:tab/>
        <w:t xml:space="preserve">Digicaylioglu, M.; Lipton, S. A., Erythropoietin-mediated neuroprotection involves cross-talk between Jak2 and NF-[kappa]B signalling cascades. </w:t>
      </w:r>
      <w:r w:rsidRPr="00C41A0D">
        <w:rPr>
          <w:i/>
        </w:rPr>
        <w:t xml:space="preserve">Nature </w:t>
      </w:r>
      <w:r w:rsidRPr="00C41A0D">
        <w:rPr>
          <w:b/>
        </w:rPr>
        <w:t>2001,</w:t>
      </w:r>
      <w:r w:rsidRPr="00C41A0D">
        <w:t xml:space="preserve"> </w:t>
      </w:r>
      <w:r w:rsidRPr="00C41A0D">
        <w:rPr>
          <w:i/>
        </w:rPr>
        <w:t>412</w:t>
      </w:r>
      <w:r w:rsidRPr="00C41A0D">
        <w:t xml:space="preserve"> (6847), 641-647.</w:t>
      </w:r>
      <w:bookmarkEnd w:id="121"/>
    </w:p>
    <w:p w14:paraId="05ECB534" w14:textId="77777777" w:rsidR="00C41A0D" w:rsidRPr="00C41A0D" w:rsidRDefault="00C41A0D" w:rsidP="00C41A0D">
      <w:pPr>
        <w:pStyle w:val="EndNoteBibliography"/>
      </w:pPr>
      <w:bookmarkStart w:id="122" w:name="_ENREF_3_21"/>
      <w:r w:rsidRPr="00C41A0D">
        <w:lastRenderedPageBreak/>
        <w:t>20.</w:t>
      </w:r>
      <w:r w:rsidRPr="00C41A0D">
        <w:tab/>
        <w:t xml:space="preserve">Giles E. Hardingham, S. A. L., Regulation of Neuronal Oxidative and Nitrosative Stress by Endogenous Protective Pathways and Disease Processes. </w:t>
      </w:r>
      <w:r w:rsidRPr="00C41A0D">
        <w:rPr>
          <w:i/>
        </w:rPr>
        <w:t xml:space="preserve">Antioxidants &amp; Redox Signaling. </w:t>
      </w:r>
      <w:r w:rsidRPr="00C41A0D">
        <w:rPr>
          <w:b/>
        </w:rPr>
        <w:t>2011,</w:t>
      </w:r>
      <w:r w:rsidRPr="00C41A0D">
        <w:t xml:space="preserve">  (14), 1421-1424.</w:t>
      </w:r>
      <w:bookmarkEnd w:id="122"/>
    </w:p>
    <w:p w14:paraId="6D0709FC" w14:textId="77777777" w:rsidR="00C41A0D" w:rsidRPr="00C41A0D" w:rsidRDefault="00C41A0D" w:rsidP="00C41A0D">
      <w:pPr>
        <w:pStyle w:val="EndNoteBibliography"/>
      </w:pPr>
      <w:bookmarkStart w:id="123" w:name="_ENREF_3_22"/>
      <w:r w:rsidRPr="00C41A0D">
        <w:t>21.</w:t>
      </w:r>
      <w:r w:rsidRPr="00C41A0D">
        <w:tab/>
        <w:t xml:space="preserve">Sandström, J., </w:t>
      </w:r>
      <w:r w:rsidRPr="00C41A0D">
        <w:rPr>
          <w:i/>
        </w:rPr>
        <w:t>Dynamic Nmr Spectroscopy</w:t>
      </w:r>
      <w:r w:rsidRPr="00C41A0D">
        <w:t>. Academic Press: 1982.</w:t>
      </w:r>
      <w:bookmarkEnd w:id="123"/>
    </w:p>
    <w:p w14:paraId="08026793" w14:textId="77777777" w:rsidR="00C41A0D" w:rsidRPr="00C41A0D" w:rsidRDefault="00C41A0D" w:rsidP="00C41A0D">
      <w:pPr>
        <w:pStyle w:val="EndNoteBibliography"/>
      </w:pPr>
      <w:bookmarkStart w:id="124" w:name="_ENREF_3_23"/>
      <w:r w:rsidRPr="00C41A0D">
        <w:t>22.</w:t>
      </w:r>
      <w:r w:rsidRPr="00C41A0D">
        <w:tab/>
        <w:t xml:space="preserve">Spinworks, SpinWorks3 Manual. </w:t>
      </w:r>
      <w:r w:rsidRPr="00C41A0D">
        <w:rPr>
          <w:i/>
        </w:rPr>
        <w:t xml:space="preserve">Data Processing </w:t>
      </w:r>
      <w:r w:rsidRPr="00C41A0D">
        <w:rPr>
          <w:b/>
        </w:rPr>
        <w:t>2010,</w:t>
      </w:r>
      <w:r w:rsidRPr="00C41A0D">
        <w:t xml:space="preserve"> </w:t>
      </w:r>
      <w:r w:rsidRPr="00C41A0D">
        <w:rPr>
          <w:i/>
        </w:rPr>
        <w:t>7</w:t>
      </w:r>
      <w:r w:rsidRPr="00C41A0D">
        <w:t>, 1-117.</w:t>
      </w:r>
      <w:bookmarkEnd w:id="124"/>
    </w:p>
    <w:p w14:paraId="111ED803" w14:textId="42170407" w:rsidR="004710D0" w:rsidRPr="00C0292D" w:rsidRDefault="002A2953" w:rsidP="00C0292D">
      <w:pPr>
        <w:pStyle w:val="McGillBodyText"/>
        <w:rPr>
          <w:rFonts w:cs="Arial Unicode MS"/>
        </w:rPr>
      </w:pPr>
      <w:r>
        <w:rPr>
          <w:rFonts w:cs="Arial Unicode MS"/>
        </w:rPr>
        <w:fldChar w:fldCharType="end"/>
      </w:r>
    </w:p>
    <w:p w14:paraId="675195DF" w14:textId="77777777" w:rsidR="00FA509E" w:rsidRDefault="00E7567E" w:rsidP="00C0292D">
      <w:pPr>
        <w:pStyle w:val="McGillChapterTitle"/>
        <w:rPr>
          <w:rFonts w:cs="Arial Unicode MS"/>
        </w:rPr>
      </w:pPr>
      <w:r>
        <w:rPr>
          <w:rFonts w:cs="Arial Unicode MS"/>
        </w:rPr>
        <w:br w:type="page"/>
      </w:r>
    </w:p>
    <w:p w14:paraId="3FEF815A" w14:textId="77777777" w:rsidR="00E7567E" w:rsidRDefault="00E7567E" w:rsidP="00E7567E">
      <w:pPr>
        <w:pStyle w:val="McGillBodyText"/>
      </w:pPr>
    </w:p>
    <w:p w14:paraId="1EF7E7F7" w14:textId="77777777" w:rsidR="002F7318" w:rsidRDefault="002F7318" w:rsidP="00E7567E">
      <w:pPr>
        <w:pStyle w:val="McGillBodyText"/>
      </w:pPr>
    </w:p>
    <w:p w14:paraId="62421E67" w14:textId="77777777" w:rsidR="00E7567E" w:rsidRDefault="00E7567E" w:rsidP="00E7567E">
      <w:pPr>
        <w:pStyle w:val="McGillBodyText"/>
      </w:pPr>
    </w:p>
    <w:p w14:paraId="1D9544EA" w14:textId="77777777" w:rsidR="00E7567E" w:rsidRDefault="00E7567E" w:rsidP="00E7567E">
      <w:pPr>
        <w:pStyle w:val="McGillBodyText"/>
      </w:pPr>
    </w:p>
    <w:p w14:paraId="02818347" w14:textId="77777777" w:rsidR="00E7567E" w:rsidRPr="00E7567E" w:rsidRDefault="00E7567E" w:rsidP="00E7567E">
      <w:pPr>
        <w:pStyle w:val="McGillBodyText"/>
        <w:sectPr w:rsidR="00E7567E" w:rsidRPr="00E7567E" w:rsidSect="00FA509E">
          <w:type w:val="continuous"/>
          <w:pgSz w:w="12240" w:h="15840"/>
          <w:pgMar w:top="1440" w:right="1800" w:bottom="1440" w:left="1800" w:header="720" w:footer="720" w:gutter="0"/>
          <w:cols w:space="720"/>
          <w:docGrid w:linePitch="360"/>
        </w:sectPr>
      </w:pPr>
    </w:p>
    <w:p w14:paraId="6152EE7F" w14:textId="038EF920" w:rsidR="002F7318" w:rsidRDefault="00C201A2" w:rsidP="00C0292D">
      <w:pPr>
        <w:pStyle w:val="McGillChapterTitle"/>
        <w:rPr>
          <w:rFonts w:cs="Arial Unicode MS"/>
        </w:rPr>
      </w:pPr>
      <w:bookmarkStart w:id="125" w:name="_Toc403762245"/>
      <w:r w:rsidRPr="00C0292D">
        <w:rPr>
          <w:rFonts w:cs="Arial Unicode MS"/>
        </w:rPr>
        <w:lastRenderedPageBreak/>
        <w:t>Chapter 3</w:t>
      </w:r>
      <w:bookmarkEnd w:id="125"/>
      <w:r w:rsidR="004710D0" w:rsidRPr="00C0292D">
        <w:rPr>
          <w:rFonts w:cs="Arial Unicode MS"/>
        </w:rPr>
        <w:t xml:space="preserve"> </w:t>
      </w:r>
    </w:p>
    <w:p w14:paraId="6822366E" w14:textId="77777777" w:rsidR="002F7318" w:rsidRDefault="002F7318" w:rsidP="002F7318">
      <w:pPr>
        <w:jc w:val="center"/>
      </w:pPr>
    </w:p>
    <w:p w14:paraId="278AB012" w14:textId="77777777" w:rsidR="002F7318" w:rsidRDefault="002F7318" w:rsidP="002F7318">
      <w:pPr>
        <w:jc w:val="center"/>
      </w:pPr>
    </w:p>
    <w:p w14:paraId="0E916501" w14:textId="77777777" w:rsidR="002F7318" w:rsidRDefault="002F7318" w:rsidP="002F7318">
      <w:pPr>
        <w:jc w:val="center"/>
      </w:pPr>
    </w:p>
    <w:p w14:paraId="3D95EC19" w14:textId="45945F8B" w:rsidR="004710D0" w:rsidRPr="00C0292D" w:rsidRDefault="00353DCA" w:rsidP="002F7318">
      <w:pPr>
        <w:jc w:val="center"/>
      </w:pPr>
      <w:r w:rsidRPr="00C0292D">
        <w:t>Rapid exchange in related arsenic derivatives.</w:t>
      </w:r>
    </w:p>
    <w:p w14:paraId="3B8F427E" w14:textId="77777777" w:rsidR="004710D0" w:rsidRPr="00C0292D" w:rsidRDefault="004710D0" w:rsidP="00C0292D">
      <w:pPr>
        <w:pStyle w:val="McGillBodyText"/>
        <w:rPr>
          <w:rFonts w:cs="Arial Unicode MS"/>
        </w:rPr>
      </w:pPr>
    </w:p>
    <w:p w14:paraId="01F6AA3A" w14:textId="77777777" w:rsidR="004710D0" w:rsidRDefault="004710D0" w:rsidP="00C0292D">
      <w:pPr>
        <w:pStyle w:val="McGillBodyText"/>
        <w:rPr>
          <w:rFonts w:cs="Arial Unicode MS"/>
        </w:rPr>
      </w:pPr>
    </w:p>
    <w:p w14:paraId="6EED2D5D" w14:textId="2D16D97C" w:rsidR="009E22CE" w:rsidRPr="00C0292D" w:rsidRDefault="009E22CE" w:rsidP="009E22CE">
      <w:pPr>
        <w:pStyle w:val="McGillFirstLevelSubheading"/>
        <w:jc w:val="both"/>
        <w:rPr>
          <w:rFonts w:cs="Arial Unicode MS"/>
        </w:rPr>
      </w:pPr>
      <w:bookmarkStart w:id="126" w:name="_Toc403762246"/>
      <w:r>
        <w:rPr>
          <w:rFonts w:cs="Arial Unicode MS"/>
        </w:rPr>
        <w:t>Introduction</w:t>
      </w:r>
      <w:bookmarkEnd w:id="126"/>
      <w:r>
        <w:rPr>
          <w:rFonts w:cs="Arial Unicode MS"/>
        </w:rPr>
        <w:t xml:space="preserve"> </w:t>
      </w:r>
    </w:p>
    <w:p w14:paraId="1BF22EC4" w14:textId="0425CA0F" w:rsidR="009E22CE" w:rsidRDefault="00756E89" w:rsidP="009E22CE">
      <w:pPr>
        <w:spacing w:line="360" w:lineRule="auto"/>
        <w:ind w:firstLine="720"/>
        <w:jc w:val="both"/>
        <w:rPr>
          <w:rFonts w:cs="Arial Unicode MS"/>
        </w:rPr>
      </w:pPr>
      <w:r>
        <w:rPr>
          <w:rFonts w:cs="Arial Unicode MS"/>
        </w:rPr>
        <w:t xml:space="preserve">The </w:t>
      </w:r>
      <w:r w:rsidR="00CB53F2">
        <w:rPr>
          <w:rFonts w:cs="Arial Unicode MS"/>
        </w:rPr>
        <w:t>previous chapter</w:t>
      </w:r>
      <w:r w:rsidR="009E22CE" w:rsidRPr="00C0292D">
        <w:rPr>
          <w:rFonts w:cs="Arial Unicode MS"/>
        </w:rPr>
        <w:t xml:space="preserve"> showed that facile dimethylarsenic </w:t>
      </w:r>
      <w:r w:rsidR="009E22CE">
        <w:rPr>
          <w:rFonts w:cs="Arial Unicode MS"/>
        </w:rPr>
        <w:t xml:space="preserve">exchange occurs in the dimethylarsenic adducts of cysteine and glutathione. </w:t>
      </w:r>
      <w:r w:rsidR="009E22CE">
        <w:rPr>
          <w:rFonts w:cs="Arial Unicode MS" w:hint="eastAsia"/>
          <w:lang w:eastAsia="zh-CN"/>
        </w:rPr>
        <w:t>One</w:t>
      </w:r>
      <w:r w:rsidR="009E22CE">
        <w:rPr>
          <w:rFonts w:cs="Arial Unicode MS"/>
          <w:lang w:val="en-US"/>
        </w:rPr>
        <w:t xml:space="preserve"> of the </w:t>
      </w:r>
      <w:r w:rsidR="009E22CE">
        <w:rPr>
          <w:rFonts w:cs="Arial Unicode MS"/>
        </w:rPr>
        <w:t xml:space="preserve">proposed mechanisms involves the intramolecular </w:t>
      </w:r>
      <w:r w:rsidR="009E22CE" w:rsidRPr="00C0292D">
        <w:rPr>
          <w:rFonts w:cs="Arial Unicode MS"/>
        </w:rPr>
        <w:t xml:space="preserve">nucleophilic attack </w:t>
      </w:r>
      <w:r w:rsidR="009E22CE">
        <w:rPr>
          <w:rFonts w:cs="Arial Unicode MS"/>
        </w:rPr>
        <w:t xml:space="preserve">of the amine on the arsenic which leads to a </w:t>
      </w:r>
      <w:r w:rsidR="009E22CE" w:rsidRPr="00C0292D">
        <w:rPr>
          <w:rFonts w:cs="Arial Unicode MS"/>
        </w:rPr>
        <w:t>5 membered ring</w:t>
      </w:r>
      <w:r w:rsidR="009E22CE">
        <w:rPr>
          <w:rFonts w:cs="Arial Unicode MS"/>
        </w:rPr>
        <w:t xml:space="preserve"> as outlined in </w:t>
      </w:r>
      <w:r w:rsidR="00CB53F2">
        <w:rPr>
          <w:rFonts w:cs="Arial Unicode MS"/>
        </w:rPr>
        <w:fldChar w:fldCharType="begin"/>
      </w:r>
      <w:r w:rsidR="00CB53F2">
        <w:rPr>
          <w:rFonts w:cs="Arial Unicode MS"/>
        </w:rPr>
        <w:instrText xml:space="preserve"> REF _Ref403756991 \h </w:instrText>
      </w:r>
      <w:r w:rsidR="00CB53F2">
        <w:rPr>
          <w:rFonts w:cs="Arial Unicode MS"/>
        </w:rPr>
      </w:r>
      <w:r w:rsidR="00CB53F2">
        <w:rPr>
          <w:rFonts w:cs="Arial Unicode MS"/>
        </w:rPr>
        <w:fldChar w:fldCharType="separate"/>
      </w:r>
      <w:r w:rsidR="00CB53F2" w:rsidRPr="00C0292D">
        <w:rPr>
          <w:rFonts w:cs="Arial Unicode MS"/>
          <w:b/>
        </w:rPr>
        <w:t xml:space="preserve">Figure </w:t>
      </w:r>
      <w:r w:rsidR="00CB53F2">
        <w:rPr>
          <w:rFonts w:cs="Arial Unicode MS"/>
          <w:b/>
          <w:noProof/>
        </w:rPr>
        <w:t>20</w:t>
      </w:r>
      <w:r w:rsidR="00CB53F2">
        <w:rPr>
          <w:rFonts w:cs="Arial Unicode MS"/>
        </w:rPr>
        <w:fldChar w:fldCharType="end"/>
      </w:r>
      <w:r w:rsidR="009E22CE">
        <w:rPr>
          <w:rFonts w:cs="Arial Unicode MS"/>
        </w:rPr>
        <w:t xml:space="preserve">. </w:t>
      </w:r>
    </w:p>
    <w:commentRangeStart w:id="127"/>
    <w:commentRangeStart w:id="128"/>
    <w:p w14:paraId="34F8E7DA" w14:textId="77777777" w:rsidR="009E22CE" w:rsidRPr="00C0292D" w:rsidRDefault="009E22CE" w:rsidP="009E22CE">
      <w:pPr>
        <w:spacing w:line="360" w:lineRule="auto"/>
        <w:ind w:firstLine="720"/>
        <w:jc w:val="center"/>
        <w:rPr>
          <w:rFonts w:cs="Arial Unicode MS"/>
          <w:lang w:val="en-US"/>
        </w:rPr>
      </w:pPr>
      <w:r w:rsidRPr="00C0292D">
        <w:rPr>
          <w:rFonts w:cs="Arial Unicode MS"/>
          <w:lang w:val="en-US"/>
        </w:rPr>
        <w:object w:dxaOrig="7159" w:dyaOrig="1896" w14:anchorId="09C942AC">
          <v:shape id="_x0000_i1034" type="#_x0000_t75" style="width:218.15pt;height:57.5pt" o:ole="">
            <v:imagedata r:id="rId48" o:title=""/>
          </v:shape>
          <o:OLEObject Type="Embed" ProgID="ChemDraw.Document.6.0" ShapeID="_x0000_i1034" DrawAspect="Content" ObjectID="_1477505299" r:id="rId49"/>
        </w:object>
      </w:r>
      <w:commentRangeEnd w:id="127"/>
      <w:r>
        <w:rPr>
          <w:rStyle w:val="CommentReference"/>
          <w:rFonts w:ascii="Calibri" w:eastAsia="宋体" w:hAnsi="Calibri"/>
        </w:rPr>
        <w:commentReference w:id="127"/>
      </w:r>
      <w:commentRangeEnd w:id="128"/>
      <w:r w:rsidR="00356749">
        <w:rPr>
          <w:rStyle w:val="CommentReference"/>
          <w:rFonts w:ascii="Calibri" w:eastAsia="宋体" w:hAnsi="Calibri"/>
        </w:rPr>
        <w:commentReference w:id="128"/>
      </w:r>
    </w:p>
    <w:p w14:paraId="4BE35715" w14:textId="77777777" w:rsidR="009E22CE" w:rsidRPr="00C0292D" w:rsidRDefault="009E22CE" w:rsidP="007D2A16">
      <w:pPr>
        <w:pStyle w:val="McGillFigureCaption"/>
        <w:jc w:val="center"/>
        <w:rPr>
          <w:rFonts w:cs="Arial Unicode MS"/>
          <w:b/>
        </w:rPr>
      </w:pPr>
      <w:bookmarkStart w:id="129" w:name="_Ref403756991"/>
      <w:bookmarkStart w:id="130" w:name="_Toc403762182"/>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AB5BEE">
        <w:rPr>
          <w:rFonts w:cs="Arial Unicode MS"/>
          <w:b/>
          <w:noProof/>
        </w:rPr>
        <w:t>21</w:t>
      </w:r>
      <w:r w:rsidRPr="00C0292D">
        <w:rPr>
          <w:rFonts w:cs="Arial Unicode MS"/>
          <w:b/>
        </w:rPr>
        <w:fldChar w:fldCharType="end"/>
      </w:r>
      <w:bookmarkEnd w:id="129"/>
      <w:r>
        <w:rPr>
          <w:rFonts w:cs="Arial Unicode MS"/>
          <w:b/>
        </w:rPr>
        <w:t>: Possible mechanism</w:t>
      </w:r>
      <w:r w:rsidRPr="00C0292D">
        <w:rPr>
          <w:rFonts w:cs="Arial Unicode MS"/>
          <w:b/>
        </w:rPr>
        <w:t xml:space="preserve"> for the observed coalescence of the dimethylarsonium peaks</w:t>
      </w:r>
      <w:r w:rsidR="00787A2C">
        <w:rPr>
          <w:rFonts w:cs="Arial Unicode MS"/>
          <w:b/>
        </w:rPr>
        <w:t>.</w:t>
      </w:r>
      <w:bookmarkEnd w:id="130"/>
    </w:p>
    <w:p w14:paraId="6B90A601" w14:textId="778496C6" w:rsidR="009E22CE" w:rsidRPr="0071455A" w:rsidRDefault="009E22CE" w:rsidP="00476477">
      <w:pPr>
        <w:spacing w:line="360" w:lineRule="auto"/>
        <w:jc w:val="both"/>
        <w:rPr>
          <w:rFonts w:cs="Arial Unicode MS"/>
        </w:rPr>
      </w:pPr>
      <w:r>
        <w:rPr>
          <w:rFonts w:cs="Arial Unicode MS"/>
        </w:rPr>
        <w:lastRenderedPageBreak/>
        <w:t xml:space="preserve">Fluxional dynamics of the methyl by Berry pseudorotation for example, would exchange the methyl sites and lead to </w:t>
      </w:r>
      <w:r w:rsidR="00476477">
        <w:rPr>
          <w:rFonts w:cs="Arial Unicode MS"/>
        </w:rPr>
        <w:t xml:space="preserve">the observed </w:t>
      </w:r>
      <w:r>
        <w:rPr>
          <w:rFonts w:cs="Arial Unicode MS"/>
        </w:rPr>
        <w:t xml:space="preserve">NMR signal coalescence.  If this is the case, </w:t>
      </w:r>
      <w:r w:rsidR="00816C92">
        <w:rPr>
          <w:rFonts w:cs="Arial Unicode MS"/>
        </w:rPr>
        <w:t>the addition of electron withdrawing or donating</w:t>
      </w:r>
      <w:r>
        <w:rPr>
          <w:rFonts w:cs="Arial Unicode MS"/>
        </w:rPr>
        <w:t xml:space="preserve"> substituents on the </w:t>
      </w:r>
      <w:r w:rsidR="00816C92">
        <w:rPr>
          <w:rFonts w:cs="Arial Unicode MS"/>
        </w:rPr>
        <w:t>amino group</w:t>
      </w:r>
      <w:r>
        <w:rPr>
          <w:rFonts w:cs="Arial Unicode MS"/>
        </w:rPr>
        <w:t xml:space="preserve"> would cause changes in the rate of reaction. </w:t>
      </w:r>
    </w:p>
    <w:p w14:paraId="273D6B5A" w14:textId="77777777" w:rsidR="009E22CE" w:rsidRDefault="009E22CE" w:rsidP="009E22CE">
      <w:pPr>
        <w:spacing w:line="360" w:lineRule="auto"/>
        <w:ind w:firstLine="720"/>
        <w:jc w:val="both"/>
        <w:rPr>
          <w:rFonts w:cs="Arial Unicode MS"/>
          <w:lang w:val="en-US"/>
        </w:rPr>
      </w:pPr>
      <w:r>
        <w:rPr>
          <w:rFonts w:cs="Arial Unicode MS"/>
          <w:lang w:val="en-US"/>
        </w:rPr>
        <w:t xml:space="preserve">Dimethyl arseno species are demethylated in the body as outlined in section 1.1.1. The monomethylated species is not only biologically relevant, but might interact in a similar way to the demethylated species. In section 3.2.1, monomethylated species was synthesized and its interaction with cysteine in solution was investigated. </w:t>
      </w:r>
    </w:p>
    <w:p w14:paraId="7A4C2040" w14:textId="77777777" w:rsidR="009E22CE" w:rsidRPr="008A708E" w:rsidRDefault="009E22CE" w:rsidP="009E22CE">
      <w:pPr>
        <w:pStyle w:val="McGillBodyText"/>
      </w:pPr>
    </w:p>
    <w:p w14:paraId="557E3F2B" w14:textId="77777777" w:rsidR="009E22CE" w:rsidRPr="00ED1F07" w:rsidRDefault="009E22CE" w:rsidP="00FD472F">
      <w:pPr>
        <w:pStyle w:val="McGillFirstLevelSubheading"/>
        <w:rPr>
          <w:lang w:val="en-US"/>
        </w:rPr>
      </w:pPr>
      <w:bookmarkStart w:id="131" w:name="_Toc403762247"/>
      <w:r>
        <w:rPr>
          <w:lang w:val="en-US"/>
        </w:rPr>
        <w:t xml:space="preserve">3.1 Synthetic analogues to </w:t>
      </w:r>
      <w:r w:rsidR="00787A2C">
        <w:rPr>
          <w:lang w:val="en-US"/>
        </w:rPr>
        <w:t>D</w:t>
      </w:r>
      <w:r>
        <w:rPr>
          <w:lang w:val="en-US"/>
        </w:rPr>
        <w:t>imethylarsenocysteine</w:t>
      </w:r>
      <w:bookmarkEnd w:id="131"/>
    </w:p>
    <w:p w14:paraId="674A41A4" w14:textId="3F646E5A" w:rsidR="009E22CE" w:rsidRDefault="009E22CE" w:rsidP="009E22CE">
      <w:pPr>
        <w:spacing w:line="360" w:lineRule="auto"/>
        <w:ind w:firstLine="720"/>
        <w:jc w:val="both"/>
        <w:rPr>
          <w:rFonts w:cs="Arial Unicode MS"/>
        </w:rPr>
      </w:pPr>
      <w:r>
        <w:rPr>
          <w:rFonts w:cs="Arial Unicode MS"/>
        </w:rPr>
        <w:t xml:space="preserve">One of the mechanisms proposed for the exchange of the methyl peaks in aqueous </w:t>
      </w:r>
      <w:r w:rsidR="00FF7D44" w:rsidRPr="00FF7D44">
        <w:rPr>
          <w:rFonts w:cs="Arial Unicode MS"/>
          <w:b/>
        </w:rPr>
        <w:t>DMCYS</w:t>
      </w:r>
      <w:r>
        <w:rPr>
          <w:rFonts w:cs="Arial Unicode MS"/>
        </w:rPr>
        <w:t xml:space="preserve"> involves the formation an intermediate chelated 5 ringed species. The method of chemical substitution was chosen to validate this mechanism</w:t>
      </w:r>
      <w:r w:rsidR="007D2A16">
        <w:rPr>
          <w:rFonts w:cs="Arial Unicode MS"/>
        </w:rPr>
        <w:t xml:space="preserve">. Two synthetic targets, </w:t>
      </w:r>
      <w:r w:rsidR="007D2A16" w:rsidRPr="00C0292D">
        <w:rPr>
          <w:rFonts w:cs="Arial Unicode MS"/>
        </w:rPr>
        <w:t>dimethylarseno-N-acetyl cysteine</w:t>
      </w:r>
      <w:r w:rsidR="007D2A16">
        <w:rPr>
          <w:rFonts w:cs="Arial Unicode MS"/>
        </w:rPr>
        <w:t xml:space="preserve"> (</w:t>
      </w:r>
      <w:r w:rsidR="007D2A16" w:rsidRPr="007D2A16">
        <w:rPr>
          <w:rFonts w:cs="Arial Unicode MS"/>
          <w:b/>
        </w:rPr>
        <w:t>DMNAC</w:t>
      </w:r>
      <w:r w:rsidR="007D2A16">
        <w:rPr>
          <w:rFonts w:cs="Arial Unicode MS"/>
        </w:rPr>
        <w:t xml:space="preserve">) and </w:t>
      </w:r>
      <w:r w:rsidR="007D2A16" w:rsidRPr="00C0292D">
        <w:rPr>
          <w:rFonts w:cs="Arial Unicode MS"/>
        </w:rPr>
        <w:t>dimethylarseno-p</w:t>
      </w:r>
      <w:r w:rsidR="007D2A16" w:rsidRPr="00C0292D">
        <w:rPr>
          <w:rFonts w:cs="Arial Unicode MS"/>
          <w:lang w:val="en-US"/>
        </w:rPr>
        <w:t>enicillamine</w:t>
      </w:r>
      <w:r w:rsidR="007D2A16">
        <w:rPr>
          <w:rFonts w:cs="Arial Unicode MS"/>
          <w:lang w:val="en-US"/>
        </w:rPr>
        <w:t xml:space="preserve"> (</w:t>
      </w:r>
      <w:r w:rsidR="007D2A16" w:rsidRPr="007D2A16">
        <w:rPr>
          <w:rFonts w:cs="Arial Unicode MS"/>
          <w:b/>
          <w:lang w:val="en-US"/>
        </w:rPr>
        <w:t>DMPEN</w:t>
      </w:r>
      <w:r w:rsidR="007D2A16">
        <w:rPr>
          <w:rFonts w:cs="Arial Unicode MS"/>
          <w:lang w:val="en-US"/>
        </w:rPr>
        <w:t xml:space="preserve">) were chosen as shown in Figure 15. </w:t>
      </w:r>
    </w:p>
    <w:p w14:paraId="26C5156F" w14:textId="77777777" w:rsidR="009E22CE" w:rsidRDefault="00C033D1" w:rsidP="00787A2C">
      <w:pPr>
        <w:spacing w:line="360" w:lineRule="auto"/>
        <w:jc w:val="center"/>
      </w:pPr>
      <w:r>
        <w:object w:dxaOrig="8690" w:dyaOrig="4948" w14:anchorId="090F6BB9">
          <v:shape id="_x0000_i1041" type="#_x0000_t75" style="width:377.2pt;height:213.85pt" o:ole="">
            <v:imagedata r:id="rId50" o:title=""/>
          </v:shape>
          <o:OLEObject Type="Embed" ProgID="ChemDraw.Document.6.0" ShapeID="_x0000_i1041" DrawAspect="Content" ObjectID="_1477505300" r:id="rId51"/>
        </w:object>
      </w:r>
    </w:p>
    <w:p w14:paraId="71D40988" w14:textId="77777777" w:rsidR="009E22CE" w:rsidRPr="00E9451C" w:rsidRDefault="009E22CE" w:rsidP="009E22CE">
      <w:pPr>
        <w:spacing w:line="360" w:lineRule="auto"/>
        <w:ind w:firstLine="720"/>
        <w:jc w:val="center"/>
        <w:rPr>
          <w:rFonts w:cs="Arial Unicode MS"/>
          <w:b/>
        </w:rPr>
      </w:pPr>
      <w:r w:rsidRPr="00E9451C">
        <w:rPr>
          <w:b/>
        </w:rPr>
        <w:t>Figure 15, proposed derivatives of dimethylarsenocysteine.</w:t>
      </w:r>
    </w:p>
    <w:p w14:paraId="6E7E87CF" w14:textId="0B97B3F3" w:rsidR="009E22CE" w:rsidRDefault="009E22CE" w:rsidP="009E22CE">
      <w:pPr>
        <w:spacing w:line="360" w:lineRule="auto"/>
        <w:ind w:firstLine="720"/>
        <w:jc w:val="both"/>
        <w:rPr>
          <w:rFonts w:cs="Arial Unicode MS"/>
        </w:rPr>
      </w:pPr>
      <w:r>
        <w:rPr>
          <w:rFonts w:cs="Arial Unicode MS"/>
        </w:rPr>
        <w:t>The first synthesis target wa</w:t>
      </w:r>
      <w:r w:rsidRPr="00C0292D">
        <w:rPr>
          <w:rFonts w:cs="Arial Unicode MS"/>
        </w:rPr>
        <w:t xml:space="preserve">s </w:t>
      </w:r>
      <w:r w:rsidR="007D2A16" w:rsidRPr="00AF693C">
        <w:rPr>
          <w:rFonts w:cs="Arial Unicode MS"/>
          <w:b/>
        </w:rPr>
        <w:t>DMNAC</w:t>
      </w:r>
      <w:r w:rsidR="006E45A7">
        <w:rPr>
          <w:rFonts w:cs="Arial Unicode MS"/>
          <w:b/>
        </w:rPr>
        <w:t xml:space="preserve"> </w:t>
      </w:r>
      <w:r w:rsidR="006E45A7">
        <w:rPr>
          <w:rFonts w:cs="Arial Unicode MS"/>
          <w:lang w:val="en-US"/>
        </w:rPr>
        <w:t>(section 3.1.1)</w:t>
      </w:r>
      <w:r w:rsidRPr="00C0292D">
        <w:rPr>
          <w:rFonts w:cs="Arial Unicode MS"/>
          <w:i/>
        </w:rPr>
        <w:t xml:space="preserve"> </w:t>
      </w:r>
      <w:r w:rsidRPr="00C0292D">
        <w:rPr>
          <w:rFonts w:cs="Arial Unicode MS"/>
        </w:rPr>
        <w:t xml:space="preserve">where the nitrogen is </w:t>
      </w:r>
      <w:r>
        <w:rPr>
          <w:rFonts w:cs="Arial Unicode MS"/>
        </w:rPr>
        <w:t>acetylate</w:t>
      </w:r>
      <w:r w:rsidR="007D2A16">
        <w:rPr>
          <w:rFonts w:cs="Arial Unicode MS"/>
        </w:rPr>
        <w:t>d</w:t>
      </w:r>
      <w:r w:rsidRPr="00C0292D">
        <w:rPr>
          <w:rFonts w:cs="Arial Unicode MS"/>
        </w:rPr>
        <w:t>, thus</w:t>
      </w:r>
      <w:r>
        <w:rPr>
          <w:rFonts w:cs="Arial Unicode MS"/>
        </w:rPr>
        <w:t xml:space="preserve"> delocalizing </w:t>
      </w:r>
      <w:r w:rsidRPr="00C0292D">
        <w:rPr>
          <w:rFonts w:cs="Arial Unicode MS"/>
        </w:rPr>
        <w:t xml:space="preserve">its lone pairs and preventing it from nucleophillically attacking </w:t>
      </w:r>
      <w:r>
        <w:rPr>
          <w:rFonts w:cs="Arial Unicode MS"/>
        </w:rPr>
        <w:t xml:space="preserve">the arsenic. If the formation of the 5 membered species is responsible for the observed rapid methyl exchange, the N-acetyl cysteine derivative is not expected to exhibit coalescing methyl peaks. </w:t>
      </w:r>
    </w:p>
    <w:p w14:paraId="072D1580" w14:textId="5FC63166" w:rsidR="009E22CE" w:rsidRDefault="009E22CE" w:rsidP="009E22CE">
      <w:pPr>
        <w:spacing w:line="360" w:lineRule="auto"/>
        <w:ind w:firstLine="720"/>
        <w:jc w:val="both"/>
        <w:rPr>
          <w:rFonts w:cs="Arial Unicode MS"/>
        </w:rPr>
      </w:pPr>
      <w:r>
        <w:rPr>
          <w:rFonts w:cs="Arial Unicode MS"/>
          <w:lang w:val="en-US"/>
        </w:rPr>
        <w:t xml:space="preserve">Another </w:t>
      </w:r>
      <w:r w:rsidRPr="00C0292D">
        <w:rPr>
          <w:rFonts w:cs="Arial Unicode MS"/>
          <w:lang w:val="en-US"/>
        </w:rPr>
        <w:t xml:space="preserve">synthetic target was </w:t>
      </w:r>
      <w:r w:rsidRPr="007D2A16">
        <w:rPr>
          <w:rFonts w:cs="Arial Unicode MS"/>
          <w:b/>
          <w:lang w:val="en-US"/>
        </w:rPr>
        <w:t>DMPEN</w:t>
      </w:r>
      <w:r w:rsidRPr="00C0292D">
        <w:rPr>
          <w:rFonts w:cs="Arial Unicode MS"/>
          <w:lang w:val="en-US"/>
        </w:rPr>
        <w:t xml:space="preserve"> </w:t>
      </w:r>
      <w:r w:rsidR="006E45A7">
        <w:rPr>
          <w:rFonts w:cs="Arial Unicode MS"/>
          <w:lang w:val="en-US"/>
        </w:rPr>
        <w:t xml:space="preserve">(section 3.1.2) </w:t>
      </w:r>
      <w:r w:rsidRPr="00C0292D">
        <w:rPr>
          <w:rFonts w:cs="Arial Unicode MS"/>
          <w:lang w:val="en-US"/>
        </w:rPr>
        <w:t xml:space="preserve">which </w:t>
      </w:r>
      <w:r w:rsidR="007D2A16">
        <w:rPr>
          <w:rFonts w:cs="Arial Unicode MS"/>
          <w:lang w:val="en-US"/>
        </w:rPr>
        <w:t>replaces the cysteine with</w:t>
      </w:r>
      <w:r w:rsidRPr="00C0292D">
        <w:rPr>
          <w:rFonts w:cs="Arial Unicode MS"/>
          <w:lang w:val="en-US"/>
        </w:rPr>
        <w:t xml:space="preserve"> penicillamine, a cysteine derivative which contains two additional methyls between the thiol and the β-carbon. </w:t>
      </w:r>
      <w:r>
        <w:rPr>
          <w:rFonts w:cs="Arial Unicode MS"/>
          <w:lang w:val="en-US"/>
        </w:rPr>
        <w:t>The</w:t>
      </w:r>
      <w:r w:rsidRPr="00C0292D">
        <w:rPr>
          <w:rFonts w:cs="Arial Unicode MS"/>
          <w:lang w:val="en-US"/>
        </w:rPr>
        <w:t xml:space="preserve"> </w:t>
      </w:r>
      <w:r>
        <w:rPr>
          <w:rFonts w:cs="Arial Unicode MS"/>
          <w:lang w:val="en-US"/>
        </w:rPr>
        <w:t xml:space="preserve">additional of two methyls substituents is expected to stabilize the 5-membered intermediate and thus increase the rate of chelation. If the observed dimethyl exchange involves intramolecular attack, a lower coalescence temperature is expected for this species with respect to dimethyl arsenic cysteine. </w:t>
      </w:r>
    </w:p>
    <w:p w14:paraId="679E885E" w14:textId="4A3CF793" w:rsidR="009E22CE" w:rsidRPr="00237388" w:rsidRDefault="009E22CE" w:rsidP="009E22CE">
      <w:pPr>
        <w:pStyle w:val="McGillSecondLevelSubheading"/>
        <w:rPr>
          <w:lang w:val="en-US"/>
        </w:rPr>
      </w:pPr>
      <w:bookmarkStart w:id="132" w:name="_Toc403762248"/>
      <w:r>
        <w:rPr>
          <w:lang w:val="en-US"/>
        </w:rPr>
        <w:lastRenderedPageBreak/>
        <w:t xml:space="preserve">3.1.1 </w:t>
      </w:r>
      <w:r w:rsidRPr="00C0292D">
        <w:rPr>
          <w:lang w:val="en-US"/>
        </w:rPr>
        <w:t xml:space="preserve">Preparation of </w:t>
      </w:r>
      <w:r w:rsidR="00563748">
        <w:t>D</w:t>
      </w:r>
      <w:r w:rsidRPr="00C0292D">
        <w:t>imethylarseno-N-acetyl cysteine</w:t>
      </w:r>
      <w:bookmarkEnd w:id="132"/>
      <w:r w:rsidR="00C033D1">
        <w:t xml:space="preserve"> </w:t>
      </w:r>
    </w:p>
    <w:p w14:paraId="47E2792E" w14:textId="738C15C5" w:rsidR="009E22CE" w:rsidRDefault="009E22CE" w:rsidP="009E22CE">
      <w:pPr>
        <w:pStyle w:val="McGillBodyText"/>
        <w:jc w:val="both"/>
        <w:rPr>
          <w:lang w:val="en-US"/>
        </w:rPr>
      </w:pPr>
      <w:r>
        <w:rPr>
          <w:lang w:val="en-US"/>
        </w:rPr>
        <w:tab/>
      </w:r>
      <w:r w:rsidR="00C033D1">
        <w:rPr>
          <w:lang w:val="en-US"/>
        </w:rPr>
        <w:t>D</w:t>
      </w:r>
      <w:r w:rsidR="00C033D1" w:rsidRPr="00C033D1">
        <w:rPr>
          <w:lang w:val="en-US"/>
        </w:rPr>
        <w:t xml:space="preserve">imethylarseno-N-acetyl cysteine </w:t>
      </w:r>
      <w:r>
        <w:rPr>
          <w:lang w:val="en-US"/>
        </w:rPr>
        <w:t xml:space="preserve">is a new species that has not been previous synthesized. A synthetic procedure was adopted from the synthesis of </w:t>
      </w:r>
      <w:r w:rsidR="00672D3D" w:rsidRPr="00672D3D">
        <w:rPr>
          <w:b/>
          <w:lang w:val="en-US"/>
        </w:rPr>
        <w:t>DMCYS</w:t>
      </w:r>
      <w:r>
        <w:rPr>
          <w:lang w:val="en-US"/>
        </w:rPr>
        <w:t xml:space="preserve"> involving the reduction of cacodylic acid the by N-acytl cysteine</w:t>
      </w:r>
      <w:hyperlink w:anchor="_ENREF_4_1" w:tooltip="Cullen, 1984 #45" w:history="1">
        <w:r w:rsidR="00C41A0D">
          <w:rPr>
            <w:lang w:val="en-US"/>
          </w:rPr>
          <w:fldChar w:fldCharType="begin"/>
        </w:r>
        <w:r w:rsidR="00C41A0D">
          <w:rPr>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C41A0D">
          <w:rPr>
            <w:lang w:val="en-US"/>
          </w:rPr>
          <w:fldChar w:fldCharType="separate"/>
        </w:r>
        <w:r w:rsidR="00C41A0D" w:rsidRPr="00166D55">
          <w:rPr>
            <w:noProof/>
            <w:vertAlign w:val="superscript"/>
            <w:lang w:val="en-US"/>
          </w:rPr>
          <w:t>1</w:t>
        </w:r>
        <w:r w:rsidR="00C41A0D">
          <w:rPr>
            <w:lang w:val="en-US"/>
          </w:rPr>
          <w:fldChar w:fldCharType="end"/>
        </w:r>
      </w:hyperlink>
      <w:r w:rsidR="001143C3">
        <w:rPr>
          <w:lang w:val="en-US"/>
        </w:rPr>
        <w:t xml:space="preserve"> (</w:t>
      </w:r>
      <w:r w:rsidR="001143C3" w:rsidRPr="001143C3">
        <w:rPr>
          <w:b/>
          <w:lang w:val="en-US"/>
        </w:rPr>
        <w:t>NAC</w:t>
      </w:r>
      <w:r w:rsidR="001143C3">
        <w:rPr>
          <w:lang w:val="en-US"/>
        </w:rPr>
        <w:t>)</w:t>
      </w:r>
      <w:r>
        <w:rPr>
          <w:lang w:val="en-US"/>
        </w:rPr>
        <w:t>. A proof of concept for the reaction was done by adding 5 equivalents of N-acetyl cysteine to a solution of cacodylic acid in D</w:t>
      </w:r>
      <w:r>
        <w:rPr>
          <w:vertAlign w:val="subscript"/>
          <w:lang w:val="en-US"/>
        </w:rPr>
        <w:t>2</w:t>
      </w:r>
      <w:r>
        <w:rPr>
          <w:vertAlign w:val="subscript"/>
          <w:lang w:val="en-US"/>
        </w:rPr>
        <w:softHyphen/>
      </w:r>
      <w:r>
        <w:rPr>
          <w:vertAlign w:val="subscript"/>
          <w:lang w:val="en-US"/>
        </w:rPr>
        <w:softHyphen/>
      </w:r>
      <w:r>
        <w:rPr>
          <w:lang w:val="en-US"/>
        </w:rPr>
        <w:t xml:space="preserve">O. The reaction was followed by NMR over a 1 hour period. Over this time the cacodylic acid peak at 1.15 ppm </w:t>
      </w:r>
      <w:ins w:id="133" w:author="wei gu" w:date="2014-11-04T14:49:00Z">
        <w:r>
          <w:rPr>
            <w:lang w:val="en-US"/>
          </w:rPr>
          <w:t xml:space="preserve">disappears </w:t>
        </w:r>
      </w:ins>
      <w:del w:id="134" w:author="wei gu" w:date="2014-11-04T14:49:00Z">
        <w:r w:rsidDel="00BD15CA">
          <w:rPr>
            <w:lang w:val="en-US"/>
          </w:rPr>
          <w:delText xml:space="preserve">  a</w:delText>
        </w:r>
      </w:del>
      <w:r>
        <w:rPr>
          <w:lang w:val="en-US"/>
        </w:rPr>
        <w:t>and a new peak at 1.35ppm</w:t>
      </w:r>
      <w:ins w:id="135" w:author="wei gu" w:date="2014-11-04T14:49:00Z">
        <w:r>
          <w:rPr>
            <w:lang w:val="en-US"/>
          </w:rPr>
          <w:t>, assigned</w:t>
        </w:r>
      </w:ins>
      <w:r>
        <w:rPr>
          <w:lang w:val="en-US"/>
        </w:rPr>
        <w:t xml:space="preserve"> to </w:t>
      </w:r>
      <w:r w:rsidRPr="001143C3">
        <w:rPr>
          <w:b/>
          <w:lang w:val="en-US"/>
        </w:rPr>
        <w:t>DMNAC</w:t>
      </w:r>
      <w:r>
        <w:rPr>
          <w:lang w:val="en-US"/>
        </w:rPr>
        <w:t xml:space="preserve">, grows in. </w:t>
      </w:r>
    </w:p>
    <w:p w14:paraId="564FBD4A" w14:textId="77777777" w:rsidR="007D2A16" w:rsidRPr="003A6BB9" w:rsidRDefault="007D2A16" w:rsidP="009E22CE">
      <w:pPr>
        <w:pStyle w:val="McGillBodyText"/>
        <w:jc w:val="both"/>
        <w:rPr>
          <w:lang w:val="en-US"/>
        </w:rPr>
      </w:pPr>
    </w:p>
    <w:p w14:paraId="4C1DA915" w14:textId="77777777" w:rsidR="009E22CE" w:rsidRDefault="009E22CE" w:rsidP="009E22CE">
      <w:pPr>
        <w:spacing w:after="100" w:afterAutospacing="1"/>
        <w:jc w:val="center"/>
      </w:pPr>
      <w:r>
        <w:object w:dxaOrig="9945" w:dyaOrig="1000" w14:anchorId="2FA44444">
          <v:shape id="_x0000_i1035" type="#_x0000_t75" style="width:435.75pt;height:44.05pt" o:ole="">
            <v:imagedata r:id="rId52" o:title=""/>
          </v:shape>
          <o:OLEObject Type="Embed" ProgID="ChemDraw.Document.6.0" ShapeID="_x0000_i1035" DrawAspect="Content" ObjectID="_1477505301" r:id="rId53"/>
        </w:object>
      </w:r>
      <w:r>
        <w:t xml:space="preserve">Synthetic scheme 1 for </w:t>
      </w:r>
      <w:r w:rsidRPr="001143C3">
        <w:rPr>
          <w:b/>
        </w:rPr>
        <w:t>DMNAC</w:t>
      </w:r>
    </w:p>
    <w:p w14:paraId="28EC655E" w14:textId="3AE19429" w:rsidR="009E22CE" w:rsidRDefault="009E22CE" w:rsidP="009E22CE">
      <w:pPr>
        <w:pStyle w:val="McGillBodyText"/>
        <w:jc w:val="both"/>
      </w:pPr>
      <w:r w:rsidRPr="00950944">
        <w:t xml:space="preserve"> </w:t>
      </w:r>
      <w:r>
        <w:tab/>
        <w:t xml:space="preserve">This preparation is performed under nitrogen to prevent the oxidation of the final product. </w:t>
      </w:r>
      <w:r w:rsidR="00C56DB9">
        <w:t>C</w:t>
      </w:r>
      <w:r>
        <w:t>acodylic acid</w:t>
      </w:r>
      <w:r w:rsidR="00C56DB9">
        <w:t xml:space="preserve">, </w:t>
      </w:r>
      <w:r w:rsidR="00C56DB9" w:rsidRPr="002E7EB8">
        <w:t>0.3579 g</w:t>
      </w:r>
      <w:r w:rsidR="00C56DB9">
        <w:t>,</w:t>
      </w:r>
      <w:r>
        <w:t xml:space="preserve"> was placed in a round bottom flask and dissolved in 10 ml of degassed water. </w:t>
      </w:r>
      <w:r w:rsidRPr="002E7EB8">
        <w:t>0.9724 g</w:t>
      </w:r>
      <w:r>
        <w:t xml:space="preserve"> of N-acetyl cysteine was added and the solution was left stirring under nitrogen for 16 hours. Unfortunately, unlike the synthesis of the cysteine derivative, the disulfide side product did not precipitate out of solution. Water was removed</w:t>
      </w:r>
      <w:r w:rsidR="00563748">
        <w:t xml:space="preserve"> leaving a</w:t>
      </w:r>
      <w:r>
        <w:t xml:space="preserve"> white powder. </w:t>
      </w:r>
      <w:r w:rsidRPr="00BD15CA">
        <w:rPr>
          <w:vertAlign w:val="superscript"/>
        </w:rPr>
        <w:t>1</w:t>
      </w:r>
      <w:r>
        <w:t>H NMR (400 MHz, D</w:t>
      </w:r>
      <w:r w:rsidRPr="00BD15CA">
        <w:rPr>
          <w:vertAlign w:val="subscript"/>
        </w:rPr>
        <w:t>2</w:t>
      </w:r>
      <w:r>
        <w:t xml:space="preserve">O) δ 4.76 – 4.68 (m, 1H), 4.66 – 4.56 (m, 2H), 3.31 (m, J = 14.3, 4.5 Hz, 1H), 3.20 (m, 2H), 3.04 – 2.90 (m, 6H), 2.15 (d, J = 4.9 Hz, 3H), 2.06 (d, J = 4.9 Hz, 6H), 1.35 (d, J = 2.8 Hz, 6H). Peaks at 2.06, 3.04 and 4.66 ppm could be </w:t>
      </w:r>
      <w:r>
        <w:lastRenderedPageBreak/>
        <w:t xml:space="preserve">assigned to N, acetyl cysteine </w:t>
      </w:r>
      <w:r w:rsidR="00C033D1">
        <w:t>disulfide</w:t>
      </w:r>
      <w:r>
        <w:t xml:space="preserve"> and the resonance at 1.35 ppm was assigned to the methyls on the As. This NMR demonstrated that the reaction has gone to completion, however the target product has yet to be separated from the disulfide side product. Extraction with various solvents was unsuccessful at extracting </w:t>
      </w:r>
      <w:r w:rsidRPr="001143C3">
        <w:rPr>
          <w:b/>
        </w:rPr>
        <w:t>DMNAC</w:t>
      </w:r>
      <w:r>
        <w:t xml:space="preserve"> from the mixture.  Recrystallization was attempted with various solvent mixtures, did not result in a purified product. Chromatography was not possible due to the sensitive nature of the product. </w:t>
      </w:r>
    </w:p>
    <w:p w14:paraId="0FF99FB8" w14:textId="3E0EF0FC" w:rsidR="009E22CE" w:rsidRPr="00C0292D" w:rsidRDefault="009E22CE" w:rsidP="007D2A16">
      <w:pPr>
        <w:spacing w:line="360" w:lineRule="auto"/>
        <w:ind w:firstLine="720"/>
        <w:jc w:val="both"/>
        <w:rPr>
          <w:rFonts w:cs="Arial Unicode MS"/>
          <w:lang w:val="en-US"/>
        </w:rPr>
      </w:pPr>
      <w:r>
        <w:rPr>
          <w:rFonts w:cs="Arial Unicode MS"/>
          <w:lang w:val="en-US"/>
        </w:rPr>
        <w:t xml:space="preserve">As it was not possible to obtain a clean product with this method, an alternative reaction scheme was proposed that didn’t involve the production of n-acetyl cysteine disulfide. Instead of using the oxidation state </w:t>
      </w:r>
      <w:r w:rsidR="00563748">
        <w:rPr>
          <w:rFonts w:cs="Arial Unicode MS"/>
          <w:lang w:val="en-US"/>
        </w:rPr>
        <w:t>(V)</w:t>
      </w:r>
      <w:r>
        <w:rPr>
          <w:rFonts w:cs="Arial Unicode MS"/>
          <w:lang w:val="en-US"/>
        </w:rPr>
        <w:t xml:space="preserve"> cacodylic acid as a source of arsenic, </w:t>
      </w:r>
      <w:r w:rsidRPr="00F550E9">
        <w:rPr>
          <w:rFonts w:cs="Arial Unicode MS"/>
        </w:rPr>
        <w:t>dimethylarsenoiodide</w:t>
      </w:r>
      <w:r>
        <w:rPr>
          <w:rFonts w:cs="Arial Unicode MS"/>
          <w:lang w:val="en-US"/>
        </w:rPr>
        <w:t>(III)</w:t>
      </w:r>
      <w:hyperlink w:anchor="_ENREF_4_1" w:tooltip="Cullen, 1984 #45" w:history="1">
        <w:r w:rsidR="00C41A0D">
          <w:rPr>
            <w:rFonts w:cs="Arial Unicode MS"/>
            <w:lang w:val="en-US"/>
          </w:rPr>
          <w:fldChar w:fldCharType="begin"/>
        </w:r>
        <w:r w:rsidR="00C41A0D">
          <w:rPr>
            <w:rFonts w:cs="Arial Unicode MS"/>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C41A0D">
          <w:rPr>
            <w:rFonts w:cs="Arial Unicode MS"/>
            <w:lang w:val="en-US"/>
          </w:rPr>
          <w:fldChar w:fldCharType="separate"/>
        </w:r>
        <w:r w:rsidR="00C41A0D" w:rsidRPr="00166D55">
          <w:rPr>
            <w:rFonts w:cs="Arial Unicode MS"/>
            <w:noProof/>
            <w:vertAlign w:val="superscript"/>
            <w:lang w:val="en-US"/>
          </w:rPr>
          <w:t>1</w:t>
        </w:r>
        <w:r w:rsidR="00C41A0D">
          <w:rPr>
            <w:rFonts w:cs="Arial Unicode MS"/>
            <w:lang w:val="en-US"/>
          </w:rPr>
          <w:fldChar w:fldCharType="end"/>
        </w:r>
      </w:hyperlink>
      <w:r w:rsidR="00672D3D">
        <w:rPr>
          <w:rFonts w:cs="Arial Unicode MS"/>
          <w:vertAlign w:val="superscript"/>
          <w:lang w:val="en-US"/>
        </w:rPr>
        <w:t>,</w:t>
      </w:r>
      <w:hyperlink w:anchor="_ENREF_4_2" w:tooltip="Burrows, 1920 #216" w:history="1">
        <w:r w:rsidR="00C41A0D">
          <w:rPr>
            <w:rFonts w:cs="Arial Unicode MS"/>
            <w:vertAlign w:val="superscript"/>
            <w:lang w:val="en-US"/>
          </w:rPr>
          <w:fldChar w:fldCharType="begin"/>
        </w:r>
        <w:r w:rsidR="00C41A0D">
          <w:rPr>
            <w:rFonts w:cs="Arial Unicode MS"/>
            <w:vertAlign w:val="superscript"/>
            <w:lang w:val="en-U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C41A0D">
          <w:rPr>
            <w:rFonts w:cs="Arial Unicode MS"/>
            <w:vertAlign w:val="superscript"/>
            <w:lang w:val="en-US"/>
          </w:rPr>
          <w:fldChar w:fldCharType="separate"/>
        </w:r>
        <w:r w:rsidR="00C41A0D">
          <w:rPr>
            <w:rFonts w:cs="Arial Unicode MS"/>
            <w:noProof/>
            <w:vertAlign w:val="superscript"/>
            <w:lang w:val="en-US"/>
          </w:rPr>
          <w:t>2</w:t>
        </w:r>
        <w:r w:rsidR="00C41A0D">
          <w:rPr>
            <w:rFonts w:cs="Arial Unicode MS"/>
            <w:vertAlign w:val="superscript"/>
            <w:lang w:val="en-US"/>
          </w:rPr>
          <w:fldChar w:fldCharType="end"/>
        </w:r>
      </w:hyperlink>
      <w:r w:rsidR="00672D3D">
        <w:rPr>
          <w:rFonts w:cs="Arial Unicode MS"/>
          <w:vertAlign w:val="superscript"/>
          <w:lang w:val="en-US"/>
        </w:rPr>
        <w:t>,</w:t>
      </w:r>
      <w:hyperlink w:anchor="_ENREF_4_3" w:tooltip="Feltham, 1967 #227" w:history="1">
        <w:r w:rsidR="00C41A0D">
          <w:rPr>
            <w:rFonts w:cs="Arial Unicode MS"/>
            <w:vertAlign w:val="superscript"/>
            <w:lang w:val="en-US"/>
          </w:rPr>
          <w:fldChar w:fldCharType="begin"/>
        </w:r>
        <w:r w:rsidR="00C41A0D">
          <w:rPr>
            <w:rFonts w:cs="Arial Unicode MS"/>
            <w:vertAlign w:val="superscript"/>
            <w:lang w:val="en-US"/>
          </w:rPr>
          <w:instrText xml:space="preserve"> ADDIN EN.CITE &lt;EndNote&gt;&lt;Cite&gt;&lt;Author&gt;Feltham&lt;/Author&gt;&lt;Year&gt;1967&lt;/Year&gt;&lt;RecNum&gt;227&lt;/RecNum&gt;&lt;DisplayText&gt;&lt;style face="superscript"&gt;3&lt;/style&gt;&lt;/DisplayText&gt;&lt;record&gt;&lt;rec-number&gt;227&lt;/rec-number&gt;&lt;foreign-keys&gt;&lt;key app="EN" db-id="925ewvdr4stppxextfzpv0x4edx2rrttpr5r" timestamp="1358878347"&gt;227&lt;/key&gt;&lt;/foreign-keys&gt;&lt;ref-type name="Journal Article"&gt;17&lt;/ref-type&gt;&lt;contributors&gt;&lt;authors&gt;&lt;author&gt;Feltham, Robert D.&lt;/author&gt;&lt;author&gt;Kasenally, A.&lt;/author&gt;&lt;author&gt;Nyholm, R. S.&lt;/author&gt;&lt;/authors&gt;&lt;/contributors&gt;&lt;titles&gt;&lt;title&gt;A new synthesis of di- and tri-tertiary arsines&lt;/title&gt;&lt;secondary-title&gt;Journal of Organometallic Chemistry&lt;/secondary-title&gt;&lt;/titles&gt;&lt;periodical&gt;&lt;full-title&gt;Journal of Organometallic Chemistry&lt;/full-title&gt;&lt;abbr-1&gt;J. Organomet. Chem.&lt;/abbr-1&gt;&lt;abbr-2&gt;J Organomet Chem&lt;/abbr-2&gt;&lt;/periodical&gt;&lt;pages&gt;285-288&lt;/pages&gt;&lt;volume&gt;7&lt;/volume&gt;&lt;number&gt;2&lt;/number&gt;&lt;dates&gt;&lt;year&gt;1967&lt;/year&gt;&lt;/dates&gt;&lt;urls&gt;&lt;related-urls&gt;&lt;url&gt;http://linkinghub.elsevier.com/retrieve/pii/S0022328X00910799&lt;/url&gt;&lt;/related-urls&gt;&lt;pdf-urls&gt;&lt;url&gt;file:///C:/Users/wei/Documents/Mendeley Desktop/Feltham, Kasenally, Nyholm/Journal of Organometallic Chemistry/Feltham, Kasenally, Nyholm - 1967 - A new synthesis of di- and tri-tertiary arsines.pdf&lt;/url&gt;&lt;/pdf-urls&gt;&lt;/urls&gt;&lt;electronic-resource-num&gt;10.1016/S0022-328X(00)91079-9&lt;/electronic-resource-num&gt;&lt;/record&gt;&lt;/Cite&gt;&lt;/EndNote&gt;</w:instrText>
        </w:r>
        <w:r w:rsidR="00C41A0D">
          <w:rPr>
            <w:rFonts w:cs="Arial Unicode MS"/>
            <w:vertAlign w:val="superscript"/>
            <w:lang w:val="en-US"/>
          </w:rPr>
          <w:fldChar w:fldCharType="separate"/>
        </w:r>
        <w:r w:rsidR="00C41A0D">
          <w:rPr>
            <w:rFonts w:cs="Arial Unicode MS"/>
            <w:noProof/>
            <w:vertAlign w:val="superscript"/>
            <w:lang w:val="en-US"/>
          </w:rPr>
          <w:t>3</w:t>
        </w:r>
        <w:r w:rsidR="00C41A0D">
          <w:rPr>
            <w:rFonts w:cs="Arial Unicode MS"/>
            <w:vertAlign w:val="superscript"/>
            <w:lang w:val="en-US"/>
          </w:rPr>
          <w:fldChar w:fldCharType="end"/>
        </w:r>
      </w:hyperlink>
      <w:r>
        <w:rPr>
          <w:rFonts w:cs="Arial Unicode MS"/>
          <w:lang w:val="en-US"/>
        </w:rPr>
        <w:t xml:space="preserve"> was used. This would give a clean reaction with a 1:1 ratio of arsenic and </w:t>
      </w:r>
      <w:r w:rsidRPr="004B1955">
        <w:rPr>
          <w:rFonts w:cs="Arial Unicode MS"/>
          <w:b/>
          <w:lang w:val="en-US"/>
        </w:rPr>
        <w:t>NAC</w:t>
      </w:r>
      <w:r>
        <w:rPr>
          <w:rFonts w:cs="Arial Unicode MS"/>
          <w:lang w:val="en-US"/>
        </w:rPr>
        <w:t xml:space="preserve">. </w:t>
      </w:r>
    </w:p>
    <w:p w14:paraId="7670FDC7" w14:textId="77777777" w:rsidR="009E22CE" w:rsidRDefault="009E22CE" w:rsidP="009E22CE">
      <w:pPr>
        <w:spacing w:line="360" w:lineRule="auto"/>
        <w:jc w:val="both"/>
        <w:rPr>
          <w:rFonts w:cs="Arial Unicode MS"/>
        </w:rPr>
      </w:pPr>
      <w:r w:rsidRPr="00C0292D">
        <w:rPr>
          <w:rFonts w:cs="Arial Unicode MS"/>
        </w:rPr>
        <w:object w:dxaOrig="8188" w:dyaOrig="1106" w14:anchorId="4BDBB70D">
          <v:shape id="_x0000_i1036" type="#_x0000_t75" style="width:409.95pt;height:54.25pt" o:ole="">
            <v:imagedata r:id="rId54" o:title=""/>
          </v:shape>
          <o:OLEObject Type="Embed" ProgID="ChemDraw.Document.6.0" ShapeID="_x0000_i1036" DrawAspect="Content" ObjectID="_1477505302" r:id="rId55"/>
        </w:object>
      </w:r>
    </w:p>
    <w:p w14:paraId="67C4B460" w14:textId="77777777" w:rsidR="009E22CE" w:rsidRPr="00C35F80" w:rsidRDefault="009E22CE" w:rsidP="009E22CE">
      <w:pPr>
        <w:pStyle w:val="McGillFigureCaption"/>
        <w:jc w:val="center"/>
        <w:rPr>
          <w:rFonts w:cs="Arial Unicode MS"/>
          <w:b/>
        </w:rPr>
      </w:pPr>
      <w:bookmarkStart w:id="136" w:name="_Toc403762183"/>
      <w:r w:rsidRPr="00C0292D">
        <w:rPr>
          <w:rStyle w:val="McGillBoldMcGillSForeignWord"/>
          <w:rFonts w:cs="Arial Unicode MS"/>
        </w:rPr>
        <w:t xml:space="preserve">Figure </w:t>
      </w:r>
      <w:r w:rsidRPr="00C0292D">
        <w:rPr>
          <w:rStyle w:val="McGillBoldMcGillSForeignWord"/>
          <w:rFonts w:cs="Arial Unicode MS"/>
        </w:rPr>
        <w:fldChar w:fldCharType="begin"/>
      </w:r>
      <w:r w:rsidRPr="00C0292D">
        <w:rPr>
          <w:rStyle w:val="McGillBoldMcGillSForeignWord"/>
          <w:rFonts w:cs="Arial Unicode MS"/>
        </w:rPr>
        <w:instrText xml:space="preserve"> SEQ Figure \* ARABIC </w:instrText>
      </w:r>
      <w:r w:rsidRPr="00C0292D">
        <w:rPr>
          <w:rStyle w:val="McGillBoldMcGillSForeignWord"/>
          <w:rFonts w:cs="Arial Unicode MS"/>
        </w:rPr>
        <w:fldChar w:fldCharType="separate"/>
      </w:r>
      <w:r w:rsidR="00AB5BEE">
        <w:rPr>
          <w:rStyle w:val="McGillBoldMcGillSForeignWord"/>
          <w:rFonts w:cs="Arial Unicode MS"/>
          <w:noProof/>
        </w:rPr>
        <w:t>22</w:t>
      </w:r>
      <w:r w:rsidRPr="00C0292D">
        <w:rPr>
          <w:rStyle w:val="McGillBoldMcGillSForeignWord"/>
          <w:rFonts w:cs="Arial Unicode MS"/>
        </w:rPr>
        <w:fldChar w:fldCharType="end"/>
      </w:r>
      <w:r w:rsidRPr="00C0292D">
        <w:rPr>
          <w:rStyle w:val="McGillBoldMcGillSForeignWord"/>
          <w:rFonts w:cs="Arial Unicode MS"/>
        </w:rPr>
        <w:t xml:space="preserve">: </w:t>
      </w:r>
      <w:r>
        <w:rPr>
          <w:rStyle w:val="McGillBoldMcGillSForeignWord"/>
          <w:rFonts w:cs="Arial Unicode MS"/>
        </w:rPr>
        <w:t>New scheme for the</w:t>
      </w:r>
      <w:r w:rsidRPr="00C0292D">
        <w:rPr>
          <w:rStyle w:val="McGillBoldMcGillSForeignWord"/>
          <w:rFonts w:cs="Arial Unicode MS"/>
        </w:rPr>
        <w:t xml:space="preserve"> preparation of </w:t>
      </w:r>
      <w:r>
        <w:rPr>
          <w:rStyle w:val="McGillBoldMcGillSForeignWord"/>
          <w:rFonts w:cs="Arial Unicode MS"/>
        </w:rPr>
        <w:t>DMNAC (py.HI)</w:t>
      </w:r>
      <w:bookmarkEnd w:id="136"/>
    </w:p>
    <w:p w14:paraId="0048B519" w14:textId="77777777" w:rsidR="009E22CE" w:rsidRPr="00C033D1" w:rsidRDefault="009E22CE" w:rsidP="009E22CE">
      <w:pPr>
        <w:spacing w:line="360" w:lineRule="auto"/>
        <w:jc w:val="both"/>
        <w:rPr>
          <w:rFonts w:cs="Arial Unicode MS"/>
          <w:b/>
        </w:rPr>
      </w:pPr>
      <w:r w:rsidRPr="00C033D1">
        <w:rPr>
          <w:rFonts w:cs="Arial Unicode MS"/>
          <w:b/>
        </w:rPr>
        <w:t xml:space="preserve">Preparation of Dimethylarsenoiodide. </w:t>
      </w:r>
    </w:p>
    <w:p w14:paraId="00583AFB" w14:textId="2A9A8052" w:rsidR="009E22CE" w:rsidRPr="0071455A" w:rsidRDefault="009E22CE" w:rsidP="009E22CE">
      <w:pPr>
        <w:spacing w:line="360" w:lineRule="auto"/>
        <w:ind w:firstLine="720"/>
        <w:jc w:val="both"/>
        <w:rPr>
          <w:rFonts w:cs="Arial Unicode MS"/>
          <w:i/>
        </w:rPr>
      </w:pPr>
      <w:r w:rsidRPr="00C0292D">
        <w:rPr>
          <w:rFonts w:cs="Arial Unicode MS"/>
        </w:rPr>
        <w:t>Me</w:t>
      </w:r>
      <w:r w:rsidRPr="00C0292D">
        <w:rPr>
          <w:rFonts w:cs="Arial Unicode MS"/>
          <w:vertAlign w:val="subscript"/>
        </w:rPr>
        <w:t>2</w:t>
      </w:r>
      <w:r w:rsidRPr="00C0292D">
        <w:rPr>
          <w:rFonts w:cs="Arial Unicode MS"/>
        </w:rPr>
        <w:t>AsI was prepared using the Burrows method</w:t>
      </w:r>
      <w:hyperlink w:anchor="_ENREF_4_2" w:tooltip="Burrows, 1920 #216" w:history="1">
        <w:r w:rsidR="00C41A0D" w:rsidRPr="00C0292D">
          <w:rPr>
            <w:rFonts w:cs="Arial Unicode MS"/>
          </w:rPr>
          <w:fldChar w:fldCharType="begin"/>
        </w:r>
        <w:r w:rsidR="00C41A0D">
          <w:rPr>
            <w:rFonts w:cs="Arial Unicode M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C41A0D" w:rsidRPr="00C0292D">
          <w:rPr>
            <w:rFonts w:cs="Arial Unicode MS"/>
          </w:rPr>
          <w:fldChar w:fldCharType="separate"/>
        </w:r>
        <w:r w:rsidR="00C41A0D" w:rsidRPr="00166D55">
          <w:rPr>
            <w:rFonts w:cs="Arial Unicode MS"/>
            <w:noProof/>
            <w:vertAlign w:val="superscript"/>
          </w:rPr>
          <w:t>2</w:t>
        </w:r>
        <w:r w:rsidR="00C41A0D" w:rsidRPr="00C0292D">
          <w:rPr>
            <w:rFonts w:cs="Arial Unicode MS"/>
          </w:rPr>
          <w:fldChar w:fldCharType="end"/>
        </w:r>
      </w:hyperlink>
      <w:r w:rsidRPr="00C0292D">
        <w:rPr>
          <w:rFonts w:cs="Arial Unicode MS"/>
        </w:rPr>
        <w:t>.</w:t>
      </w:r>
      <w:r w:rsidR="000266DD">
        <w:rPr>
          <w:rFonts w:cs="Arial Unicode MS"/>
        </w:rPr>
        <w:t xml:space="preserve"> It is important to</w:t>
      </w:r>
      <w:r w:rsidRPr="00C0292D">
        <w:rPr>
          <w:rFonts w:cs="Arial Unicode MS"/>
        </w:rPr>
        <w:t xml:space="preserve"> </w:t>
      </w:r>
      <w:r w:rsidR="000266DD">
        <w:rPr>
          <w:rFonts w:cs="Arial Unicode MS"/>
        </w:rPr>
        <w:t>note</w:t>
      </w:r>
      <w:r w:rsidR="000266DD" w:rsidRPr="00C0292D">
        <w:rPr>
          <w:rFonts w:cs="Arial Unicode MS"/>
          <w:lang w:val="en-US"/>
        </w:rPr>
        <w:t xml:space="preserve"> </w:t>
      </w:r>
      <w:r w:rsidR="000266DD">
        <w:rPr>
          <w:rFonts w:cs="Arial Unicode MS"/>
          <w:lang w:val="en-US"/>
        </w:rPr>
        <w:t xml:space="preserve">that </w:t>
      </w:r>
      <w:r w:rsidR="000266DD" w:rsidRPr="00C0292D">
        <w:rPr>
          <w:rFonts w:cs="Arial Unicode MS"/>
          <w:lang w:val="en-US"/>
        </w:rPr>
        <w:t>this compound</w:t>
      </w:r>
      <w:r w:rsidR="000266DD">
        <w:rPr>
          <w:rFonts w:cs="Arial Unicode MS"/>
          <w:lang w:val="en-US"/>
        </w:rPr>
        <w:t xml:space="preserve"> (and its derivatives)</w:t>
      </w:r>
      <w:r w:rsidR="000266DD" w:rsidRPr="00C0292D">
        <w:rPr>
          <w:rFonts w:cs="Arial Unicode MS"/>
          <w:lang w:val="en-US"/>
        </w:rPr>
        <w:t xml:space="preserve"> </w:t>
      </w:r>
      <w:r w:rsidR="000266DD">
        <w:rPr>
          <w:rFonts w:cs="Arial Unicode MS"/>
          <w:lang w:val="en-US"/>
        </w:rPr>
        <w:t xml:space="preserve">is </w:t>
      </w:r>
      <w:r w:rsidR="00634EA0">
        <w:rPr>
          <w:rFonts w:cs="Arial Unicode MS"/>
          <w:lang w:val="en-US"/>
        </w:rPr>
        <w:t xml:space="preserve">extremely </w:t>
      </w:r>
      <w:r w:rsidR="000266DD">
        <w:rPr>
          <w:rFonts w:cs="Arial Unicode MS"/>
          <w:lang w:val="en-US"/>
        </w:rPr>
        <w:t xml:space="preserve">toxic and </w:t>
      </w:r>
      <w:r w:rsidR="00634EA0">
        <w:rPr>
          <w:rFonts w:cs="Arial Unicode MS"/>
          <w:lang w:val="en-US"/>
        </w:rPr>
        <w:t>has a</w:t>
      </w:r>
      <w:r w:rsidR="000266DD" w:rsidRPr="00C0292D">
        <w:rPr>
          <w:rFonts w:cs="Arial Unicode MS"/>
          <w:lang w:val="en-US"/>
        </w:rPr>
        <w:t xml:space="preserve"> </w:t>
      </w:r>
      <w:r w:rsidR="00634EA0">
        <w:rPr>
          <w:rFonts w:cs="Arial Unicode MS"/>
          <w:lang w:val="en-US"/>
        </w:rPr>
        <w:t>pungent</w:t>
      </w:r>
      <w:r w:rsidR="000266DD" w:rsidRPr="00C0292D">
        <w:rPr>
          <w:rFonts w:cs="Arial Unicode MS"/>
          <w:lang w:val="en-US"/>
        </w:rPr>
        <w:t xml:space="preserve"> unpleasant smell, </w:t>
      </w:r>
      <w:r w:rsidR="000266DD">
        <w:rPr>
          <w:rFonts w:cs="Arial Unicode MS"/>
          <w:lang w:val="en-US"/>
        </w:rPr>
        <w:t xml:space="preserve">hence </w:t>
      </w:r>
      <w:r w:rsidR="000266DD" w:rsidRPr="00C0292D">
        <w:rPr>
          <w:rFonts w:cs="Arial Unicode MS"/>
          <w:lang w:val="en-US"/>
        </w:rPr>
        <w:t xml:space="preserve">Schlenk apparatus and proper fume hood containment methods are required. </w:t>
      </w:r>
      <w:r w:rsidRPr="00C0292D">
        <w:rPr>
          <w:rFonts w:cs="Arial Unicode MS"/>
        </w:rPr>
        <w:t xml:space="preserve">Potassium iodide, </w:t>
      </w:r>
      <w:r w:rsidRPr="00C0292D">
        <w:rPr>
          <w:rFonts w:cs="Arial Unicode MS"/>
          <w:lang w:val="en-US"/>
        </w:rPr>
        <w:t>15g, and 5g of Me</w:t>
      </w:r>
      <w:r w:rsidRPr="00C0292D">
        <w:rPr>
          <w:rFonts w:cs="Arial Unicode MS"/>
          <w:vertAlign w:val="subscript"/>
          <w:lang w:val="en-US"/>
        </w:rPr>
        <w:t>2</w:t>
      </w:r>
      <w:r w:rsidRPr="00C0292D">
        <w:rPr>
          <w:rFonts w:cs="Arial Unicode MS"/>
          <w:lang w:val="en-US"/>
        </w:rPr>
        <w:t xml:space="preserve">AsOOH </w:t>
      </w:r>
      <w:r w:rsidR="00634EA0">
        <w:rPr>
          <w:rFonts w:cs="Arial Unicode MS"/>
          <w:lang w:val="en-US"/>
        </w:rPr>
        <w:t>were</w:t>
      </w:r>
      <w:r w:rsidRPr="00C0292D">
        <w:rPr>
          <w:rFonts w:cs="Arial Unicode MS"/>
          <w:lang w:val="en-US"/>
        </w:rPr>
        <w:t xml:space="preserve"> </w:t>
      </w:r>
      <w:r w:rsidRPr="00C0292D">
        <w:rPr>
          <w:rFonts w:cs="Arial Unicode MS"/>
          <w:lang w:val="en-US"/>
        </w:rPr>
        <w:lastRenderedPageBreak/>
        <w:t>dissolved in 45ml of distilled water. Concentrated HCl</w:t>
      </w:r>
      <w:r w:rsidR="00634EA0">
        <w:rPr>
          <w:rFonts w:cs="Arial Unicode MS"/>
          <w:lang w:val="en-US"/>
        </w:rPr>
        <w:t>,</w:t>
      </w:r>
      <w:r w:rsidRPr="00C0292D">
        <w:rPr>
          <w:rFonts w:cs="Arial Unicode MS"/>
          <w:lang w:val="en-US"/>
        </w:rPr>
        <w:t xml:space="preserve"> 5ml</w:t>
      </w:r>
      <w:r w:rsidR="00634EA0">
        <w:rPr>
          <w:rFonts w:cs="Arial Unicode MS"/>
          <w:lang w:val="en-US"/>
        </w:rPr>
        <w:t>,</w:t>
      </w:r>
      <w:r w:rsidRPr="00C0292D">
        <w:rPr>
          <w:rFonts w:cs="Arial Unicode MS"/>
          <w:lang w:val="en-US"/>
        </w:rPr>
        <w:t xml:space="preserve"> is added to make a clear colorless solution. Sulfur dioxide is bubbled for 15 minutes through the solution at which point the solution turned to light yellow. After 5 minutes of bubbling the solution darkened to an opaque black, followed by the formation of a bottom layer which was clear yellow. The bottom layer was extracted and distilled under reduced</w:t>
      </w:r>
      <w:r w:rsidRPr="00C0292D">
        <w:rPr>
          <w:rFonts w:cs="Arial Unicode MS"/>
          <w:color w:val="FF0000"/>
          <w:lang w:val="en-US"/>
        </w:rPr>
        <w:t xml:space="preserve"> </w:t>
      </w:r>
      <w:r w:rsidRPr="00C0292D">
        <w:rPr>
          <w:rFonts w:cs="Arial Unicode MS"/>
          <w:lang w:val="en-US"/>
        </w:rPr>
        <w:t>pressure of</w:t>
      </w:r>
      <w:r w:rsidRPr="00C0292D">
        <w:rPr>
          <w:rFonts w:cs="Arial Unicode MS"/>
          <w:color w:val="FF0000"/>
          <w:lang w:val="en-US"/>
        </w:rPr>
        <w:t xml:space="preserve"> </w:t>
      </w:r>
      <w:r w:rsidRPr="00C0292D">
        <w:rPr>
          <w:rFonts w:cs="Arial Unicode MS"/>
          <w:lang w:val="en-US"/>
        </w:rPr>
        <w:t>16 mm at 401K</w:t>
      </w:r>
      <w:r w:rsidR="00634EA0">
        <w:rPr>
          <w:rFonts w:cs="Arial Unicode MS"/>
          <w:lang w:val="en-US"/>
        </w:rPr>
        <w:t xml:space="preserve"> giving a clean yellow liquid</w:t>
      </w:r>
      <w:r w:rsidRPr="00C0292D">
        <w:rPr>
          <w:rFonts w:cs="Arial Unicode MS"/>
          <w:lang w:val="en-US"/>
        </w:rPr>
        <w:t xml:space="preserve">.  </w:t>
      </w:r>
      <w:r w:rsidRPr="00C0292D">
        <w:rPr>
          <w:rFonts w:cs="Arial Unicode MS"/>
          <w:vertAlign w:val="superscript"/>
          <w:lang w:val="en-US"/>
        </w:rPr>
        <w:t>1</w:t>
      </w:r>
      <w:r w:rsidRPr="00C0292D">
        <w:rPr>
          <w:rFonts w:cs="Arial Unicode MS"/>
          <w:lang w:val="en-US"/>
        </w:rPr>
        <w:t>H NMR (400 MHz, CDCl</w:t>
      </w:r>
      <w:r w:rsidRPr="00C0292D">
        <w:rPr>
          <w:rFonts w:cs="Arial Unicode MS"/>
          <w:vertAlign w:val="subscript"/>
          <w:lang w:val="en-US"/>
        </w:rPr>
        <w:t>3</w:t>
      </w:r>
      <w:r w:rsidRPr="00C0292D">
        <w:rPr>
          <w:rFonts w:cs="Arial Unicode MS"/>
          <w:lang w:val="en-US"/>
        </w:rPr>
        <w:t>) δ 2.01.</w:t>
      </w:r>
    </w:p>
    <w:p w14:paraId="53DB59D2" w14:textId="77777777" w:rsidR="009E22CE" w:rsidRPr="00C033D1" w:rsidRDefault="009E22CE" w:rsidP="009E22CE">
      <w:pPr>
        <w:spacing w:line="360" w:lineRule="auto"/>
        <w:jc w:val="both"/>
        <w:rPr>
          <w:rFonts w:cs="Arial Unicode MS"/>
          <w:b/>
        </w:rPr>
      </w:pPr>
      <w:r w:rsidRPr="00C033D1">
        <w:rPr>
          <w:rFonts w:cs="Arial Unicode MS"/>
          <w:b/>
          <w:lang w:val="en-US"/>
        </w:rPr>
        <w:t xml:space="preserve">Preparation of </w:t>
      </w:r>
      <w:r w:rsidRPr="00C033D1">
        <w:rPr>
          <w:rFonts w:cs="Arial Unicode MS"/>
          <w:b/>
        </w:rPr>
        <w:t>dimethylarseno-N-acetyl cysteine</w:t>
      </w:r>
    </w:p>
    <w:p w14:paraId="21119CB4" w14:textId="4ACB7ADC" w:rsidR="009E22CE" w:rsidRDefault="00621486" w:rsidP="009E22CE">
      <w:pPr>
        <w:spacing w:line="360" w:lineRule="auto"/>
        <w:ind w:firstLine="720"/>
        <w:jc w:val="both"/>
        <w:rPr>
          <w:rFonts w:cs="Arial Unicode MS"/>
          <w:lang w:val="en-US"/>
        </w:rPr>
      </w:pPr>
      <w:r>
        <w:rPr>
          <w:rFonts w:cs="Arial Unicode MS"/>
          <w:lang w:val="en-US"/>
        </w:rPr>
        <w:t>N-Acetyl cysteine, 0.5g,</w:t>
      </w:r>
      <w:r w:rsidR="009E22CE" w:rsidRPr="00C0292D">
        <w:rPr>
          <w:rFonts w:cs="Arial Unicode MS"/>
          <w:lang w:val="en-US"/>
        </w:rPr>
        <w:t xml:space="preserve"> was dissolved in dimethoxyethane and 1 ml of Me</w:t>
      </w:r>
      <w:r w:rsidR="009E22CE" w:rsidRPr="00C033D1">
        <w:rPr>
          <w:rFonts w:cs="Arial Unicode MS"/>
          <w:vertAlign w:val="subscript"/>
          <w:lang w:val="en-US"/>
        </w:rPr>
        <w:t>2</w:t>
      </w:r>
      <w:r w:rsidR="009E22CE" w:rsidRPr="00C0292D">
        <w:rPr>
          <w:rFonts w:cs="Arial Unicode MS"/>
          <w:lang w:val="en-US"/>
        </w:rPr>
        <w:t xml:space="preserve">AsI was added by syringe. </w:t>
      </w:r>
      <w:r w:rsidR="001271EC">
        <w:rPr>
          <w:rFonts w:cs="Arial Unicode MS"/>
          <w:lang w:val="en-US"/>
        </w:rPr>
        <w:t>P</w:t>
      </w:r>
      <w:r w:rsidR="009E22CE" w:rsidRPr="00C0292D">
        <w:rPr>
          <w:rFonts w:cs="Arial Unicode MS"/>
          <w:lang w:val="en-US"/>
        </w:rPr>
        <w:t>yridine</w:t>
      </w:r>
      <w:r w:rsidR="001271EC">
        <w:rPr>
          <w:rFonts w:cs="Arial Unicode MS"/>
          <w:lang w:val="en-US"/>
        </w:rPr>
        <w:t xml:space="preserve">, </w:t>
      </w:r>
      <w:r w:rsidR="001271EC" w:rsidRPr="00C0292D">
        <w:rPr>
          <w:rFonts w:cs="Arial Unicode MS"/>
          <w:lang w:val="en-US"/>
        </w:rPr>
        <w:t>1 ml</w:t>
      </w:r>
      <w:r w:rsidR="001271EC">
        <w:rPr>
          <w:rFonts w:cs="Arial Unicode MS"/>
          <w:lang w:val="en-US"/>
        </w:rPr>
        <w:t>,</w:t>
      </w:r>
      <w:r w:rsidR="009E22CE" w:rsidRPr="00C0292D">
        <w:rPr>
          <w:rFonts w:cs="Arial Unicode MS"/>
          <w:lang w:val="en-US"/>
        </w:rPr>
        <w:t xml:space="preserve"> was added and precipitation immediately occurred. The solution was refluxed for 15 minutes and left to stir for 2 h</w:t>
      </w:r>
      <w:r>
        <w:rPr>
          <w:rFonts w:cs="Arial Unicode MS"/>
          <w:lang w:val="en-US"/>
        </w:rPr>
        <w:t xml:space="preserve">ours. The solution was filtered and </w:t>
      </w:r>
      <w:r w:rsidR="009E22CE" w:rsidRPr="00C0292D">
        <w:rPr>
          <w:rFonts w:cs="Arial Unicode MS"/>
          <w:lang w:val="en-US"/>
        </w:rPr>
        <w:t xml:space="preserve">NMR revealed the filtrand to be pyridinium iodide. </w:t>
      </w:r>
      <w:r>
        <w:rPr>
          <w:rFonts w:cs="Arial Unicode MS"/>
          <w:lang w:val="en-US"/>
        </w:rPr>
        <w:t>Solvent was removed from the filtra</w:t>
      </w:r>
      <w:r w:rsidR="00020390">
        <w:rPr>
          <w:rFonts w:cs="Arial Unicode MS"/>
          <w:lang w:val="en-US"/>
        </w:rPr>
        <w:t>te</w:t>
      </w:r>
      <w:r>
        <w:rPr>
          <w:rFonts w:cs="Arial Unicode MS"/>
          <w:lang w:val="en-US"/>
        </w:rPr>
        <w:t xml:space="preserve"> leaving a white solid, </w:t>
      </w:r>
      <w:r w:rsidR="009E22CE" w:rsidRPr="00621486">
        <w:rPr>
          <w:rFonts w:cs="Arial Unicode MS"/>
          <w:vertAlign w:val="superscript"/>
          <w:lang w:val="en-US"/>
        </w:rPr>
        <w:t>1</w:t>
      </w:r>
      <w:r w:rsidR="009E22CE" w:rsidRPr="00BA5B76">
        <w:rPr>
          <w:rFonts w:cs="Arial Unicode MS"/>
          <w:lang w:val="en-US"/>
        </w:rPr>
        <w:t xml:space="preserve">H NMR (400 MHz, D2O) δ 4.76 – 4.68 (m, 1H), 4.66 – 4.56 (m, 1H), 3.31 (dd, J = 14.3, 4.5 Hz, 1H), 3.20 (dd, J = 14.1, 4.6 Hz, 1H), 3.04 – 2.90 (m, 2H), 2.06 (d, J = 4.9 Hz, 3H), 1.35 (d, J = 2.8 Hz, </w:t>
      </w:r>
      <w:r w:rsidR="009E22CE">
        <w:rPr>
          <w:rFonts w:cs="Arial Unicode MS"/>
          <w:lang w:val="en-US"/>
        </w:rPr>
        <w:t>6</w:t>
      </w:r>
      <w:r w:rsidR="009E22CE" w:rsidRPr="00BA5B76">
        <w:rPr>
          <w:rFonts w:cs="Arial Unicode MS"/>
          <w:lang w:val="en-US"/>
        </w:rPr>
        <w:t>H)</w:t>
      </w:r>
      <w:r w:rsidR="009E22CE">
        <w:rPr>
          <w:rFonts w:cs="Arial Unicode MS"/>
          <w:lang w:val="en-US"/>
        </w:rPr>
        <w:t>, 1.15 (s, 1H)</w:t>
      </w:r>
      <w:r w:rsidR="009E22CE" w:rsidRPr="00BA5B76">
        <w:rPr>
          <w:rFonts w:cs="Arial Unicode MS"/>
          <w:lang w:val="en-US"/>
        </w:rPr>
        <w:t>.</w:t>
      </w:r>
      <w:r w:rsidR="009E22CE">
        <w:rPr>
          <w:rFonts w:cs="Arial Unicode MS"/>
          <w:lang w:val="en-US"/>
        </w:rPr>
        <w:t xml:space="preserve"> This spectrum could be assigned to that of </w:t>
      </w:r>
      <w:r w:rsidR="00223C16">
        <w:rPr>
          <w:rFonts w:cs="Arial Unicode MS"/>
          <w:b/>
          <w:lang w:val="en-US"/>
        </w:rPr>
        <w:t>DMNAC</w:t>
      </w:r>
      <w:r w:rsidR="009E22CE">
        <w:rPr>
          <w:rFonts w:cs="Arial Unicode MS"/>
          <w:lang w:val="en-US"/>
        </w:rPr>
        <w:t xml:space="preserve"> with the ex</w:t>
      </w:r>
      <w:r w:rsidR="00CA1D40">
        <w:rPr>
          <w:rFonts w:cs="Arial Unicode MS"/>
          <w:lang w:val="en-US"/>
        </w:rPr>
        <w:t>ception</w:t>
      </w:r>
      <w:r w:rsidR="009E22CE">
        <w:rPr>
          <w:rFonts w:cs="Arial Unicode MS"/>
          <w:lang w:val="en-US"/>
        </w:rPr>
        <w:t xml:space="preserve"> of the 1.15 ppm peak which was assigned </w:t>
      </w:r>
      <w:r w:rsidR="001143C3">
        <w:rPr>
          <w:rFonts w:cs="Arial Unicode MS"/>
          <w:lang w:val="en-US"/>
        </w:rPr>
        <w:t xml:space="preserve">to the methyls </w:t>
      </w:r>
      <w:r w:rsidR="00CA1D40">
        <w:rPr>
          <w:rFonts w:cs="Arial Unicode MS"/>
          <w:lang w:val="en-US"/>
        </w:rPr>
        <w:t>on</w:t>
      </w:r>
      <w:r w:rsidR="001143C3">
        <w:rPr>
          <w:rFonts w:cs="Arial Unicode MS"/>
          <w:lang w:val="en-US"/>
        </w:rPr>
        <w:t xml:space="preserve"> </w:t>
      </w:r>
      <w:r w:rsidR="00CA1D40">
        <w:rPr>
          <w:rFonts w:cs="Arial Unicode MS"/>
          <w:lang w:val="en-US"/>
        </w:rPr>
        <w:t>c</w:t>
      </w:r>
      <w:r w:rsidR="001143C3">
        <w:rPr>
          <w:rFonts w:cs="Arial Unicode MS"/>
          <w:lang w:val="en-US"/>
        </w:rPr>
        <w:t xml:space="preserve">acodylic acid. </w:t>
      </w:r>
      <w:r w:rsidR="00223C16">
        <w:rPr>
          <w:rFonts w:cs="Arial Unicode MS"/>
          <w:lang w:val="en-US"/>
        </w:rPr>
        <w:t xml:space="preserve">From the integrals, we estimate a 14% </w:t>
      </w:r>
      <w:r w:rsidR="001271EC">
        <w:rPr>
          <w:rFonts w:cs="Arial Unicode MS"/>
          <w:lang w:val="en-US"/>
        </w:rPr>
        <w:t>cacodylic acid contamination</w:t>
      </w:r>
      <w:r w:rsidR="00223C16">
        <w:rPr>
          <w:rFonts w:cs="Arial Unicode MS"/>
          <w:lang w:val="en-US"/>
        </w:rPr>
        <w:t xml:space="preserve">. </w:t>
      </w:r>
      <w:r w:rsidR="009E22CE">
        <w:rPr>
          <w:rFonts w:cs="Arial Unicode MS"/>
          <w:lang w:val="en-US"/>
        </w:rPr>
        <w:t xml:space="preserve">This is most likely formed by the air oxidation of </w:t>
      </w:r>
      <w:r w:rsidR="00223C16">
        <w:rPr>
          <w:rFonts w:cs="Arial Unicode MS"/>
          <w:b/>
          <w:lang w:val="en-US"/>
        </w:rPr>
        <w:t>DMNAC</w:t>
      </w:r>
      <w:r w:rsidR="009E22CE">
        <w:rPr>
          <w:rFonts w:cs="Arial Unicode MS"/>
          <w:lang w:val="en-US"/>
        </w:rPr>
        <w:t>, a reaction that is known to happen with the cysteine derivative.</w:t>
      </w:r>
      <w:r w:rsidR="00E568ED" w:rsidRPr="00E568ED">
        <w:rPr>
          <w:rFonts w:cs="Arial Unicode MS"/>
        </w:rPr>
        <w:t xml:space="preserve"> </w:t>
      </w:r>
      <w:r w:rsidR="001271EC">
        <w:rPr>
          <w:rFonts w:cs="Arial Unicode MS"/>
        </w:rPr>
        <w:t xml:space="preserve">This was confirmed by taking </w:t>
      </w:r>
      <w:r w:rsidR="001271EC">
        <w:rPr>
          <w:rFonts w:cs="Arial Unicode MS"/>
        </w:rPr>
        <w:lastRenderedPageBreak/>
        <w:t xml:space="preserve">the NMR of a sample of </w:t>
      </w:r>
      <w:r w:rsidR="00223C16">
        <w:rPr>
          <w:rFonts w:cs="Arial Unicode MS"/>
          <w:b/>
          <w:lang w:val="en-US"/>
        </w:rPr>
        <w:t>DMNAC</w:t>
      </w:r>
      <w:r w:rsidR="00E568ED">
        <w:rPr>
          <w:rFonts w:cs="Arial Unicode MS"/>
          <w:b/>
          <w:lang w:val="en-US"/>
        </w:rPr>
        <w:t xml:space="preserve"> </w:t>
      </w:r>
      <w:r w:rsidR="001271EC">
        <w:rPr>
          <w:rFonts w:cs="Arial Unicode MS"/>
          <w:lang w:val="en-US"/>
        </w:rPr>
        <w:t>solution (</w:t>
      </w:r>
      <w:r w:rsidR="00E568ED">
        <w:rPr>
          <w:rFonts w:cs="Arial Unicode MS"/>
        </w:rPr>
        <w:t>D</w:t>
      </w:r>
      <w:r w:rsidR="00E568ED">
        <w:rPr>
          <w:rFonts w:cs="Arial Unicode MS"/>
          <w:vertAlign w:val="subscript"/>
        </w:rPr>
        <w:t>2</w:t>
      </w:r>
      <w:r w:rsidR="00E568ED">
        <w:rPr>
          <w:rFonts w:cs="Arial Unicode MS"/>
        </w:rPr>
        <w:t>O</w:t>
      </w:r>
      <w:r w:rsidR="001271EC">
        <w:rPr>
          <w:rFonts w:cs="Arial Unicode MS"/>
        </w:rPr>
        <w:t>) kept at room temperature for 24 hours,</w:t>
      </w:r>
      <w:r w:rsidR="00E568ED">
        <w:rPr>
          <w:rFonts w:cs="Arial Unicode MS"/>
        </w:rPr>
        <w:t xml:space="preserve"> </w:t>
      </w:r>
      <w:r w:rsidR="001271EC">
        <w:rPr>
          <w:rFonts w:cs="Arial Unicode MS"/>
        </w:rPr>
        <w:t xml:space="preserve">which showed </w:t>
      </w:r>
      <w:r w:rsidR="00E568ED">
        <w:rPr>
          <w:rFonts w:cs="Arial Unicode MS" w:hint="eastAsia"/>
        </w:rPr>
        <w:t>significant growth</w:t>
      </w:r>
      <w:r w:rsidR="00E568ED">
        <w:rPr>
          <w:rFonts w:cs="Arial Unicode MS"/>
        </w:rPr>
        <w:t xml:space="preserve"> in the cacodylic acid peak</w:t>
      </w:r>
      <w:r w:rsidR="00E568ED">
        <w:rPr>
          <w:rFonts w:cs="Arial Unicode MS" w:hint="eastAsia"/>
        </w:rPr>
        <w:t xml:space="preserve">. </w:t>
      </w:r>
      <w:r w:rsidR="009E22CE">
        <w:rPr>
          <w:rFonts w:cs="Arial Unicode MS"/>
          <w:lang w:val="en-US"/>
        </w:rPr>
        <w:t xml:space="preserve">Recrystallization with various solvent mixtures was attempted but was unsuccessful. </w:t>
      </w:r>
      <w:r w:rsidR="009E22CE" w:rsidRPr="00C0292D">
        <w:rPr>
          <w:rFonts w:cs="Arial Unicode MS"/>
          <w:lang w:val="en-US"/>
        </w:rPr>
        <w:t xml:space="preserve"> </w:t>
      </w:r>
    </w:p>
    <w:p w14:paraId="3960D454" w14:textId="761732E9" w:rsidR="009E22CE" w:rsidRPr="00237388" w:rsidRDefault="009E22CE" w:rsidP="00223C16">
      <w:pPr>
        <w:spacing w:line="360" w:lineRule="auto"/>
        <w:ind w:firstLine="720"/>
        <w:jc w:val="both"/>
        <w:rPr>
          <w:rFonts w:cs="Arial Unicode MS"/>
          <w:lang w:val="en-US"/>
        </w:rPr>
      </w:pPr>
      <w:r>
        <w:rPr>
          <w:rFonts w:cs="Arial Unicode MS"/>
          <w:lang w:val="en-US"/>
        </w:rPr>
        <w:t>A pure produc</w:t>
      </w:r>
      <w:r w:rsidR="001271EC">
        <w:rPr>
          <w:rFonts w:cs="Arial Unicode MS"/>
          <w:lang w:val="en-US"/>
        </w:rPr>
        <w:t>t is extremely important for the variable temperature experiments because previous</w:t>
      </w:r>
      <w:r>
        <w:rPr>
          <w:rFonts w:cs="Arial Unicode MS"/>
          <w:lang w:val="en-US"/>
        </w:rPr>
        <w:t xml:space="preserve"> experiments </w:t>
      </w:r>
      <w:r w:rsidR="001271EC">
        <w:rPr>
          <w:rFonts w:cs="Arial Unicode MS"/>
          <w:lang w:val="en-US"/>
        </w:rPr>
        <w:t>have shown that methyl peak</w:t>
      </w:r>
      <w:r>
        <w:rPr>
          <w:rFonts w:cs="Arial Unicode MS"/>
          <w:lang w:val="en-US"/>
        </w:rPr>
        <w:t xml:space="preserve"> coalescence is sensitive to cysteine impurities. </w:t>
      </w:r>
      <w:r w:rsidR="003D0F06">
        <w:rPr>
          <w:rFonts w:cs="Arial Unicode MS"/>
          <w:lang w:val="en-US"/>
        </w:rPr>
        <w:t xml:space="preserve">One possible improvement to the synthetic procedure could be the inclusion of a reductant in solution which would prevent the oxidation of the product. </w:t>
      </w:r>
    </w:p>
    <w:p w14:paraId="52BE5D33" w14:textId="77777777" w:rsidR="009E22CE" w:rsidRPr="00C0292D" w:rsidRDefault="009E22CE" w:rsidP="00164210">
      <w:pPr>
        <w:pStyle w:val="McGillSecondLevelSubheading"/>
        <w:rPr>
          <w:lang w:val="en-US"/>
        </w:rPr>
      </w:pPr>
      <w:bookmarkStart w:id="137" w:name="_Toc403762249"/>
      <w:r>
        <w:rPr>
          <w:lang w:val="en-US"/>
        </w:rPr>
        <w:t xml:space="preserve">3.1.2 </w:t>
      </w:r>
      <w:r w:rsidRPr="00C0292D">
        <w:rPr>
          <w:lang w:val="en-US"/>
        </w:rPr>
        <w:t xml:space="preserve">Preparation of </w:t>
      </w:r>
      <w:r w:rsidRPr="00C0292D">
        <w:t>Dimethylarseno-p</w:t>
      </w:r>
      <w:r w:rsidR="00727F8A">
        <w:rPr>
          <w:lang w:val="en-US"/>
        </w:rPr>
        <w:t>enicillamine</w:t>
      </w:r>
      <w:bookmarkEnd w:id="137"/>
      <w:r w:rsidR="00727F8A">
        <w:rPr>
          <w:lang w:val="en-US"/>
        </w:rPr>
        <w:t xml:space="preserve"> </w:t>
      </w:r>
    </w:p>
    <w:p w14:paraId="6C0A60B1" w14:textId="69CC4555" w:rsidR="009E22CE" w:rsidRPr="005567EC" w:rsidRDefault="009E22CE" w:rsidP="009E22CE">
      <w:pPr>
        <w:spacing w:line="360" w:lineRule="auto"/>
        <w:jc w:val="both"/>
        <w:rPr>
          <w:rFonts w:cs="Arial Unicode MS"/>
          <w:lang w:val="en-US"/>
        </w:rPr>
      </w:pPr>
      <w:r>
        <w:rPr>
          <w:rFonts w:cs="Arial Unicode MS"/>
          <w:lang w:val="en-US"/>
        </w:rPr>
        <w:tab/>
      </w:r>
      <w:r w:rsidR="003D0F06">
        <w:rPr>
          <w:rFonts w:cs="Arial Unicode MS"/>
          <w:lang w:val="en-US"/>
        </w:rPr>
        <w:t xml:space="preserve">There are not reported sythesies of </w:t>
      </w:r>
      <w:r>
        <w:rPr>
          <w:rFonts w:cs="Arial Unicode MS"/>
          <w:lang w:val="en-US"/>
        </w:rPr>
        <w:t xml:space="preserve">Dimethylarseno-penicillamine. The synthetic scheme for </w:t>
      </w:r>
      <w:r w:rsidRPr="00485526">
        <w:rPr>
          <w:rFonts w:cs="Arial Unicode MS"/>
          <w:b/>
          <w:lang w:val="en-US"/>
        </w:rPr>
        <w:t>DMNAC</w:t>
      </w:r>
      <w:r>
        <w:rPr>
          <w:rFonts w:cs="Arial Unicode MS"/>
          <w:lang w:val="en-US"/>
        </w:rPr>
        <w:t xml:space="preserve"> was adopted for the synthesis. </w:t>
      </w:r>
    </w:p>
    <w:p w14:paraId="652C471B" w14:textId="77777777" w:rsidR="009E22CE" w:rsidRPr="00C0292D" w:rsidRDefault="009E22CE" w:rsidP="009E22CE">
      <w:pPr>
        <w:spacing w:line="360" w:lineRule="auto"/>
        <w:jc w:val="both"/>
        <w:rPr>
          <w:rFonts w:cs="Arial Unicode MS"/>
        </w:rPr>
      </w:pPr>
      <w:r w:rsidRPr="00C0292D">
        <w:rPr>
          <w:rFonts w:cs="Arial Unicode MS"/>
        </w:rPr>
        <w:object w:dxaOrig="8279" w:dyaOrig="1000" w14:anchorId="470A391A">
          <v:shape id="_x0000_i1037" type="#_x0000_t75" style="width:415.35pt;height:49.45pt" o:ole="">
            <v:imagedata r:id="rId56" o:title=""/>
          </v:shape>
          <o:OLEObject Type="Embed" ProgID="ChemDraw.Document.6.0" ShapeID="_x0000_i1037" DrawAspect="Content" ObjectID="_1477505303" r:id="rId57"/>
        </w:object>
      </w:r>
    </w:p>
    <w:p w14:paraId="0F5DF4F9" w14:textId="080717B1" w:rsidR="009E22CE" w:rsidRPr="00970572" w:rsidRDefault="009E22CE" w:rsidP="00970572">
      <w:pPr>
        <w:pStyle w:val="McGillFigureCaption"/>
        <w:jc w:val="center"/>
        <w:rPr>
          <w:rFonts w:cs="Arial Unicode MS"/>
          <w:b/>
          <w:lang w:val="en-US"/>
        </w:rPr>
      </w:pPr>
      <w:bookmarkStart w:id="138" w:name="_Toc40376218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AB5BEE">
        <w:rPr>
          <w:rFonts w:cs="Arial Unicode MS"/>
          <w:b/>
          <w:noProof/>
        </w:rPr>
        <w:t>23</w:t>
      </w:r>
      <w:r w:rsidRPr="00C0292D">
        <w:rPr>
          <w:rFonts w:cs="Arial Unicode MS"/>
          <w:b/>
        </w:rPr>
        <w:fldChar w:fldCharType="end"/>
      </w:r>
      <w:r w:rsidRPr="00C0292D">
        <w:rPr>
          <w:rFonts w:cs="Arial Unicode MS"/>
          <w:b/>
        </w:rPr>
        <w:t xml:space="preserve">: Synthetic scheme for </w:t>
      </w:r>
      <w:r w:rsidR="001A0FC3">
        <w:rPr>
          <w:rFonts w:cs="Arial Unicode MS"/>
          <w:b/>
          <w:lang w:val="en-US"/>
        </w:rPr>
        <w:t>DMPEN</w:t>
      </w:r>
      <w:bookmarkEnd w:id="138"/>
    </w:p>
    <w:p w14:paraId="6470DBDC" w14:textId="25C6FCC5" w:rsidR="00E568ED" w:rsidRDefault="009E22CE" w:rsidP="00E568ED">
      <w:pPr>
        <w:spacing w:line="360" w:lineRule="auto"/>
        <w:ind w:firstLine="720"/>
        <w:jc w:val="both"/>
        <w:rPr>
          <w:rFonts w:cs="Arial Unicode MS"/>
        </w:rPr>
      </w:pPr>
      <w:r w:rsidRPr="00C0292D">
        <w:rPr>
          <w:rFonts w:cs="Arial Unicode MS"/>
          <w:lang w:val="en-US"/>
        </w:rPr>
        <w:t>Penicillamine, 0.5g, was suspended in dimethoxyethane. 1 ml of Me</w:t>
      </w:r>
      <w:r w:rsidRPr="005567EC">
        <w:rPr>
          <w:rFonts w:cs="Arial Unicode MS"/>
          <w:vertAlign w:val="subscript"/>
          <w:lang w:val="en-US"/>
        </w:rPr>
        <w:t>2</w:t>
      </w:r>
      <w:r w:rsidRPr="00C0292D">
        <w:rPr>
          <w:rFonts w:cs="Arial Unicode MS"/>
          <w:lang w:val="en-US"/>
        </w:rPr>
        <w:t xml:space="preserve">AsI was added by syringe causing the full dissolution was penicillamine. 1 ml of pyridine was added and precipitation immediately occurred. The solution was refluxed for 15 minutes and left to stir for 2 hours. The solution was filtered and the filtrate was dried. NMR revealed the filtrand to be pyridinium iodide. </w:t>
      </w:r>
      <w:r w:rsidR="000266DD">
        <w:rPr>
          <w:rFonts w:cs="Arial Unicode MS"/>
          <w:lang w:val="en-US"/>
        </w:rPr>
        <w:t>NMR of the filtrate:</w:t>
      </w:r>
      <w:r w:rsidRPr="00C0292D">
        <w:rPr>
          <w:rFonts w:cs="Arial Unicode MS"/>
          <w:lang w:val="en-US"/>
        </w:rPr>
        <w:t xml:space="preserve">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3.86 (d, </w:t>
      </w:r>
      <w:r w:rsidRPr="00C0292D">
        <w:rPr>
          <w:rFonts w:cs="Arial Unicode MS"/>
          <w:i/>
          <w:iCs/>
        </w:rPr>
        <w:t>J</w:t>
      </w:r>
      <w:r w:rsidRPr="00C0292D">
        <w:rPr>
          <w:rFonts w:cs="Arial Unicode MS"/>
        </w:rPr>
        <w:t xml:space="preserve"> = 2.3 Hz, 1H), 3.60 (s, 1H), 3.36 (s, </w:t>
      </w:r>
      <w:r w:rsidRPr="00C0292D">
        <w:rPr>
          <w:rFonts w:cs="Arial Unicode MS"/>
        </w:rPr>
        <w:lastRenderedPageBreak/>
        <w:t xml:space="preserve">1H), 2.02 (d, </w:t>
      </w:r>
      <w:r w:rsidRPr="00C0292D">
        <w:rPr>
          <w:rFonts w:cs="Arial Unicode MS"/>
          <w:i/>
          <w:iCs/>
        </w:rPr>
        <w:t>J</w:t>
      </w:r>
      <w:r w:rsidRPr="00C0292D">
        <w:rPr>
          <w:rFonts w:cs="Arial Unicode MS"/>
        </w:rPr>
        <w:t xml:space="preserve"> = 1.1 Hz, 1H), 1.60 (s, 4H), 1.44 (s, 4H), 1.38 (s, 3H), 1.35 – 1.28 (m, 6H)</w:t>
      </w:r>
      <w:r w:rsidR="00CA1D40">
        <w:rPr>
          <w:rFonts w:cs="Arial Unicode MS"/>
        </w:rPr>
        <w:t xml:space="preserve"> 1.15 (s, </w:t>
      </w:r>
      <w:r w:rsidR="00531C2D">
        <w:rPr>
          <w:rFonts w:cs="Arial Unicode MS"/>
        </w:rPr>
        <w:t xml:space="preserve">0.7 </w:t>
      </w:r>
      <w:r w:rsidR="00CA1D40">
        <w:rPr>
          <w:rFonts w:cs="Arial Unicode MS"/>
        </w:rPr>
        <w:t>H)</w:t>
      </w:r>
      <w:r w:rsidRPr="00C0292D">
        <w:rPr>
          <w:rFonts w:cs="Arial Unicode MS"/>
        </w:rPr>
        <w:t>. The NMR revealed additional unexpected peaks that could be attributed to cacodylic acid and the disulfide ad</w:t>
      </w:r>
      <w:r w:rsidR="00CA1D40">
        <w:rPr>
          <w:rFonts w:cs="Arial Unicode MS"/>
        </w:rPr>
        <w:t xml:space="preserve">duct of penicillamine. </w:t>
      </w:r>
      <w:r w:rsidR="00621486" w:rsidRPr="00C0292D">
        <w:rPr>
          <w:rFonts w:cs="Arial Unicode MS"/>
        </w:rPr>
        <w:t xml:space="preserve">Attempts to further purify the product </w:t>
      </w:r>
      <w:r w:rsidR="00621486">
        <w:rPr>
          <w:rFonts w:cs="Arial Unicode MS"/>
        </w:rPr>
        <w:t xml:space="preserve">using recrystallization and extraction methods </w:t>
      </w:r>
      <w:r w:rsidR="00621486" w:rsidRPr="00C0292D">
        <w:rPr>
          <w:rFonts w:cs="Arial Unicode MS"/>
        </w:rPr>
        <w:t xml:space="preserve">proved unsuccessful. </w:t>
      </w:r>
      <w:r w:rsidR="000266DD">
        <w:rPr>
          <w:rFonts w:cs="Arial Unicode MS"/>
        </w:rPr>
        <w:t xml:space="preserve">Samples of </w:t>
      </w:r>
      <w:r w:rsidR="000266DD" w:rsidRPr="00F67758">
        <w:rPr>
          <w:rFonts w:cs="Arial Unicode MS"/>
          <w:b/>
        </w:rPr>
        <w:t>DMPEN</w:t>
      </w:r>
      <w:r w:rsidR="000266DD">
        <w:rPr>
          <w:rFonts w:cs="Arial Unicode MS"/>
        </w:rPr>
        <w:t xml:space="preserve"> dissolved in D</w:t>
      </w:r>
      <w:r w:rsidR="000266DD">
        <w:rPr>
          <w:rFonts w:cs="Arial Unicode MS"/>
          <w:vertAlign w:val="subscript"/>
        </w:rPr>
        <w:t>2</w:t>
      </w:r>
      <w:r w:rsidR="000266DD">
        <w:rPr>
          <w:rFonts w:cs="Arial Unicode MS"/>
        </w:rPr>
        <w:t>O and kept at 24</w:t>
      </w:r>
      <w:r w:rsidR="000266DD">
        <w:rPr>
          <w:rFonts w:cs="Arial Unicode MS" w:hint="eastAsia"/>
        </w:rPr>
        <w:t xml:space="preserve">℃ </w:t>
      </w:r>
      <w:r w:rsidR="00C946C3">
        <w:rPr>
          <w:rFonts w:cs="Arial Unicode MS"/>
        </w:rPr>
        <w:t xml:space="preserve">for 24 hours </w:t>
      </w:r>
      <w:r w:rsidR="000266DD">
        <w:rPr>
          <w:rFonts w:cs="Arial Unicode MS" w:hint="eastAsia"/>
        </w:rPr>
        <w:t>showed significant growth</w:t>
      </w:r>
      <w:r w:rsidR="000266DD">
        <w:rPr>
          <w:rFonts w:cs="Arial Unicode MS"/>
        </w:rPr>
        <w:t xml:space="preserve"> in the relative integral of</w:t>
      </w:r>
      <w:r w:rsidR="000266DD">
        <w:rPr>
          <w:rFonts w:cs="Arial Unicode MS" w:hint="eastAsia"/>
        </w:rPr>
        <w:t xml:space="preserve"> the 1.</w:t>
      </w:r>
      <w:r w:rsidR="000266DD">
        <w:rPr>
          <w:rFonts w:cs="Arial Unicode MS"/>
        </w:rPr>
        <w:t xml:space="preserve">15ppm peak. </w:t>
      </w:r>
      <w:r w:rsidR="00E568ED">
        <w:rPr>
          <w:rFonts w:cs="Arial Unicode MS"/>
        </w:rPr>
        <w:t xml:space="preserve">This shows that the product when dissolved in solution is vulnerable to oxidation and represents one of the challenges to the synthesis of </w:t>
      </w:r>
      <w:r w:rsidR="00E568ED" w:rsidRPr="00223C16">
        <w:rPr>
          <w:rFonts w:cs="Arial Unicode MS"/>
          <w:b/>
        </w:rPr>
        <w:t>DMPEN</w:t>
      </w:r>
      <w:r w:rsidR="00E568ED">
        <w:rPr>
          <w:rFonts w:cs="Arial Unicode MS"/>
        </w:rPr>
        <w:t xml:space="preserve">. </w:t>
      </w:r>
    </w:p>
    <w:p w14:paraId="01AB9D7F" w14:textId="68DFDBC0" w:rsidR="00E568ED" w:rsidRDefault="00E568ED" w:rsidP="00E568ED">
      <w:pPr>
        <w:pStyle w:val="McGillSecondLevelSubheading"/>
      </w:pPr>
      <w:bookmarkStart w:id="139" w:name="_Toc403762250"/>
      <w:r>
        <w:t>3.1.3 Section conclusion</w:t>
      </w:r>
      <w:bookmarkEnd w:id="139"/>
    </w:p>
    <w:p w14:paraId="38EA3EC0" w14:textId="31A9D9AB" w:rsidR="00C946C3" w:rsidRPr="00C0292D" w:rsidRDefault="00531C2D" w:rsidP="00C946C3">
      <w:pPr>
        <w:spacing w:line="360" w:lineRule="auto"/>
        <w:ind w:firstLine="720"/>
        <w:jc w:val="both"/>
        <w:rPr>
          <w:rFonts w:cs="Arial Unicode MS"/>
        </w:rPr>
      </w:pPr>
      <w:r>
        <w:rPr>
          <w:rFonts w:cs="Arial Unicode MS"/>
        </w:rPr>
        <w:t xml:space="preserve">One of the main challenges to the synthesis of both </w:t>
      </w:r>
      <w:r w:rsidRPr="00531C2D">
        <w:rPr>
          <w:rFonts w:cs="Arial Unicode MS"/>
          <w:b/>
        </w:rPr>
        <w:t>DMPEN</w:t>
      </w:r>
      <w:r>
        <w:rPr>
          <w:rFonts w:cs="Arial Unicode MS"/>
        </w:rPr>
        <w:t xml:space="preserve"> and </w:t>
      </w:r>
      <w:r w:rsidRPr="00531C2D">
        <w:rPr>
          <w:rFonts w:cs="Arial Unicode MS"/>
          <w:b/>
        </w:rPr>
        <w:t>DMNAC</w:t>
      </w:r>
      <w:r>
        <w:rPr>
          <w:rFonts w:cs="Arial Unicode MS"/>
        </w:rPr>
        <w:t xml:space="preserve"> is the susceptibility of both these compounds to oxidation. </w:t>
      </w:r>
      <w:r w:rsidR="00AC35CD">
        <w:rPr>
          <w:rFonts w:cs="Arial Unicode MS"/>
        </w:rPr>
        <w:t xml:space="preserve">This is not a problem with </w:t>
      </w:r>
      <w:r w:rsidR="00AC35CD" w:rsidRPr="00AC35CD">
        <w:rPr>
          <w:rFonts w:cs="Arial Unicode MS"/>
          <w:b/>
        </w:rPr>
        <w:t>DMCYS</w:t>
      </w:r>
      <w:r w:rsidR="00AC35CD">
        <w:rPr>
          <w:rFonts w:cs="Arial Unicode MS"/>
        </w:rPr>
        <w:t xml:space="preserve"> because it could be purified by recrystallization. Both the synthesis of </w:t>
      </w:r>
      <w:r w:rsidR="00AC35CD" w:rsidRPr="00AC35CD">
        <w:rPr>
          <w:rFonts w:cs="Arial Unicode MS"/>
          <w:b/>
        </w:rPr>
        <w:t>DMPEN</w:t>
      </w:r>
      <w:r w:rsidR="00AC35CD">
        <w:rPr>
          <w:rFonts w:cs="Arial Unicode MS"/>
        </w:rPr>
        <w:t xml:space="preserve"> and </w:t>
      </w:r>
      <w:r w:rsidR="00AC35CD" w:rsidRPr="00AC35CD">
        <w:rPr>
          <w:rFonts w:cs="Arial Unicode MS"/>
          <w:b/>
        </w:rPr>
        <w:t>DMNAC</w:t>
      </w:r>
      <w:r w:rsidR="00AC35CD">
        <w:rPr>
          <w:rFonts w:cs="Arial Unicode MS"/>
        </w:rPr>
        <w:t xml:space="preserve"> were done under nitrogen however around 10% contamination of cacodylic acid still occurred. One possible way around the challenge is to perform the reactions in the presence of a reduction to prevent the oxidation of the product. </w:t>
      </w:r>
      <w:r w:rsidR="000119F0">
        <w:rPr>
          <w:rFonts w:cs="Arial Unicode MS"/>
        </w:rPr>
        <w:t>Different extraction methods could also be tried to separate the product from the impurities.</w:t>
      </w:r>
    </w:p>
    <w:p w14:paraId="6C98E869" w14:textId="77777777" w:rsidR="009E22CE" w:rsidRPr="00C0292D" w:rsidRDefault="009E22CE" w:rsidP="009E22CE">
      <w:pPr>
        <w:pStyle w:val="McGillFirstLevelSubheading"/>
        <w:rPr>
          <w:rFonts w:cs="Arial Unicode MS"/>
          <w:lang w:val="en-US"/>
        </w:rPr>
      </w:pPr>
      <w:bookmarkStart w:id="140" w:name="_Toc403762251"/>
      <w:r w:rsidRPr="00C0292D">
        <w:rPr>
          <w:rFonts w:cs="Arial Unicode MS"/>
          <w:lang w:val="en-US"/>
        </w:rPr>
        <w:t>3.</w:t>
      </w:r>
      <w:r>
        <w:rPr>
          <w:rFonts w:cs="Arial Unicode MS"/>
          <w:lang w:val="en-US"/>
        </w:rPr>
        <w:t>2</w:t>
      </w:r>
      <w:r w:rsidRPr="00C0292D">
        <w:rPr>
          <w:rFonts w:cs="Arial Unicode MS"/>
          <w:lang w:val="en-US"/>
        </w:rPr>
        <w:t xml:space="preserve"> </w:t>
      </w:r>
      <w:r w:rsidRPr="00D2182F">
        <w:rPr>
          <w:rFonts w:cs="Arial Unicode MS"/>
          <w:lang w:val="en-US"/>
        </w:rPr>
        <w:t>Monomethylated derivatives</w:t>
      </w:r>
      <w:bookmarkEnd w:id="140"/>
    </w:p>
    <w:p w14:paraId="4118FA88" w14:textId="01156A0B" w:rsidR="009E22CE" w:rsidRDefault="009E22CE" w:rsidP="009E22CE">
      <w:pPr>
        <w:spacing w:line="360" w:lineRule="auto"/>
        <w:jc w:val="both"/>
        <w:rPr>
          <w:rFonts w:cs="Arial Unicode MS"/>
        </w:rPr>
      </w:pPr>
      <w:r w:rsidRPr="00C0292D">
        <w:rPr>
          <w:rFonts w:cs="Arial Unicode MS"/>
        </w:rPr>
        <w:tab/>
      </w:r>
      <w:r w:rsidR="00017D05">
        <w:rPr>
          <w:rFonts w:cs="Arial Unicode MS"/>
        </w:rPr>
        <w:t>The</w:t>
      </w:r>
      <w:r w:rsidR="00223C16">
        <w:rPr>
          <w:rFonts w:cs="Arial Unicode MS"/>
        </w:rPr>
        <w:t xml:space="preserve"> previous chapter</w:t>
      </w:r>
      <w:r w:rsidRPr="00C0292D">
        <w:rPr>
          <w:rFonts w:cs="Arial Unicode MS"/>
        </w:rPr>
        <w:t xml:space="preserve"> showed facile dimethylarsenic </w:t>
      </w:r>
      <w:r>
        <w:rPr>
          <w:rFonts w:cs="Arial Unicode MS"/>
        </w:rPr>
        <w:t>exchange</w:t>
      </w:r>
      <w:r w:rsidR="006C2BC8">
        <w:rPr>
          <w:rFonts w:cs="Arial Unicode MS"/>
        </w:rPr>
        <w:t xml:space="preserve"> occurred in the dimethylarsenous</w:t>
      </w:r>
      <w:r>
        <w:rPr>
          <w:rFonts w:cs="Arial Unicode MS"/>
        </w:rPr>
        <w:t xml:space="preserve"> adducts of cysteine and glutathione. In this chapter its </w:t>
      </w:r>
      <w:r>
        <w:rPr>
          <w:rFonts w:cs="Arial Unicode MS"/>
        </w:rPr>
        <w:lastRenderedPageBreak/>
        <w:t>c</w:t>
      </w:r>
      <w:r w:rsidR="006C2BC8">
        <w:rPr>
          <w:rFonts w:cs="Arial Unicode MS"/>
        </w:rPr>
        <w:t>losely related cousin</w:t>
      </w:r>
      <w:r w:rsidR="00223C16">
        <w:rPr>
          <w:rFonts w:cs="Arial Unicode MS"/>
        </w:rPr>
        <w:t xml:space="preserve"> -</w:t>
      </w:r>
      <w:r w:rsidR="006C2BC8">
        <w:rPr>
          <w:rFonts w:cs="Arial Unicode MS"/>
        </w:rPr>
        <w:t xml:space="preserve"> mono</w:t>
      </w:r>
      <w:r>
        <w:rPr>
          <w:rFonts w:cs="Arial Unicode MS"/>
        </w:rPr>
        <w:t>methylarsenous adducts</w:t>
      </w:r>
      <w:r w:rsidR="00017D05">
        <w:rPr>
          <w:rFonts w:cs="Arial Unicode MS"/>
        </w:rPr>
        <w:t xml:space="preserve"> are examined</w:t>
      </w:r>
      <w:r>
        <w:rPr>
          <w:rFonts w:cs="Arial Unicode MS"/>
        </w:rPr>
        <w:t>. Monomethylarsonous acid</w:t>
      </w:r>
      <w:r w:rsidR="006C2BC8">
        <w:rPr>
          <w:rFonts w:cs="Arial Unicode MS"/>
        </w:rPr>
        <w:t xml:space="preserve"> (</w:t>
      </w:r>
      <w:r w:rsidR="006C2BC8" w:rsidRPr="006C2BC8">
        <w:rPr>
          <w:rFonts w:cs="Arial Unicode MS"/>
          <w:b/>
        </w:rPr>
        <w:t>MMA</w:t>
      </w:r>
      <w:r w:rsidR="006C2BC8">
        <w:rPr>
          <w:rFonts w:cs="Arial Unicode MS"/>
        </w:rPr>
        <w:t>)</w:t>
      </w:r>
      <w:r>
        <w:rPr>
          <w:rFonts w:cs="Arial Unicode MS"/>
        </w:rPr>
        <w:t xml:space="preserve"> is a key metabolite of the ingested inorganic arsenic though methyltransferase enzymes</w:t>
      </w:r>
      <w:hyperlink w:anchor="_ENREF_4_4" w:tooltip="Petrick, 2000 #193" w:history="1">
        <w:r w:rsidR="00C41A0D">
          <w:rPr>
            <w:rFonts w:cs="Arial Unicode MS"/>
          </w:rPr>
          <w:fldChar w:fldCharType="begin"/>
        </w:r>
        <w:r w:rsidR="00C41A0D">
          <w:rPr>
            <w:rFonts w:cs="Arial Unicode MS"/>
          </w:rPr>
          <w:instrText xml:space="preserve"> ADDIN EN.CITE &lt;EndNote&gt;&lt;Cite&gt;&lt;Author&gt;Petrick&lt;/Author&gt;&lt;Year&gt;2000&lt;/Year&gt;&lt;RecNum&gt;193&lt;/RecNum&gt;&lt;DisplayText&gt;&lt;style face="superscript"&gt;4&lt;/style&gt;&lt;/DisplayText&gt;&lt;record&gt;&lt;rec-number&gt;193&lt;/rec-number&gt;&lt;foreign-keys&gt;&lt;key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C41A0D">
          <w:rPr>
            <w:rFonts w:cs="Arial Unicode MS"/>
          </w:rPr>
          <w:fldChar w:fldCharType="separate"/>
        </w:r>
        <w:r w:rsidR="00C41A0D" w:rsidRPr="00166D55">
          <w:rPr>
            <w:rFonts w:cs="Arial Unicode MS"/>
            <w:noProof/>
            <w:vertAlign w:val="superscript"/>
          </w:rPr>
          <w:t>4</w:t>
        </w:r>
        <w:r w:rsidR="00C41A0D">
          <w:rPr>
            <w:rFonts w:cs="Arial Unicode MS"/>
          </w:rPr>
          <w:fldChar w:fldCharType="end"/>
        </w:r>
      </w:hyperlink>
      <w:r>
        <w:rPr>
          <w:rFonts w:cs="Arial Unicode MS"/>
        </w:rPr>
        <w:t xml:space="preserve">. These species are immensely interesting because like dimethylated species, they are also have a high affinity for thiol groups.  </w:t>
      </w:r>
      <w:r w:rsidRPr="00C0292D">
        <w:rPr>
          <w:rFonts w:cs="Arial Unicode MS"/>
        </w:rPr>
        <w:t>One particularly interesting property is the ability of monomethyl arsenic derivatives to bind to two thiols</w:t>
      </w:r>
      <w:hyperlink w:anchor="_ENREF_4_5" w:tooltip="Styblo, 1997 #13" w:history="1">
        <w:r w:rsidR="00C41A0D">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C41A0D">
          <w:rPr>
            <w:rFonts w:cs="Arial Unicode MS"/>
          </w:rPr>
          <w:instrText xml:space="preserve"> ADDIN EN.CITE </w:instrText>
        </w:r>
        <w:r w:rsidR="00C41A0D">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C41A0D">
          <w:rPr>
            <w:rFonts w:cs="Arial Unicode MS"/>
          </w:rPr>
          <w:instrText xml:space="preserve"> ADDIN EN.CITE.DATA </w:instrText>
        </w:r>
        <w:r w:rsidR="00C41A0D">
          <w:rPr>
            <w:rFonts w:cs="Arial Unicode MS"/>
          </w:rPr>
        </w:r>
        <w:r w:rsidR="00C41A0D">
          <w:rPr>
            <w:rFonts w:cs="Arial Unicode MS"/>
          </w:rPr>
          <w:fldChar w:fldCharType="end"/>
        </w:r>
        <w:r w:rsidR="00C41A0D">
          <w:rPr>
            <w:rFonts w:cs="Arial Unicode MS"/>
          </w:rPr>
          <w:fldChar w:fldCharType="separate"/>
        </w:r>
        <w:r w:rsidR="00C41A0D" w:rsidRPr="00166D55">
          <w:rPr>
            <w:rFonts w:cs="Arial Unicode MS"/>
            <w:noProof/>
            <w:vertAlign w:val="superscript"/>
          </w:rPr>
          <w:t>5</w:t>
        </w:r>
        <w:r w:rsidR="00C41A0D">
          <w:rPr>
            <w:rFonts w:cs="Arial Unicode MS"/>
          </w:rPr>
          <w:fldChar w:fldCharType="end"/>
        </w:r>
      </w:hyperlink>
      <w:r w:rsidR="0007381C">
        <w:rPr>
          <w:rFonts w:cs="Arial Unicode MS"/>
          <w:vertAlign w:val="superscript"/>
        </w:rPr>
        <w:t>,</w:t>
      </w:r>
      <w:hyperlink w:anchor="_ENREF_4_6" w:tooltip="Mandal, 2008 #91" w:history="1">
        <w:r w:rsidR="00C41A0D">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C41A0D">
          <w:rPr>
            <w:rFonts w:cs="Arial Unicode MS"/>
            <w:vertAlign w:val="superscript"/>
          </w:rPr>
          <w:instrText xml:space="preserve"> ADDIN EN.CITE </w:instrText>
        </w:r>
        <w:r w:rsidR="00C41A0D">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C41A0D">
          <w:rPr>
            <w:rFonts w:cs="Arial Unicode MS"/>
            <w:vertAlign w:val="superscript"/>
          </w:rPr>
          <w:instrText xml:space="preserve"> ADDIN EN.CITE.DATA </w:instrText>
        </w:r>
        <w:r w:rsidR="00C41A0D">
          <w:rPr>
            <w:rFonts w:cs="Arial Unicode MS"/>
            <w:vertAlign w:val="superscript"/>
          </w:rPr>
        </w:r>
        <w:r w:rsidR="00C41A0D">
          <w:rPr>
            <w:rFonts w:cs="Arial Unicode MS"/>
            <w:vertAlign w:val="superscript"/>
          </w:rPr>
          <w:fldChar w:fldCharType="end"/>
        </w:r>
        <w:r w:rsidR="00C41A0D">
          <w:rPr>
            <w:rFonts w:cs="Arial Unicode MS"/>
            <w:vertAlign w:val="superscript"/>
          </w:rPr>
          <w:fldChar w:fldCharType="separate"/>
        </w:r>
        <w:r w:rsidR="00C41A0D">
          <w:rPr>
            <w:rFonts w:cs="Arial Unicode MS"/>
            <w:noProof/>
            <w:vertAlign w:val="superscript"/>
          </w:rPr>
          <w:t>6</w:t>
        </w:r>
        <w:r w:rsidR="00C41A0D">
          <w:rPr>
            <w:rFonts w:cs="Arial Unicode MS"/>
            <w:vertAlign w:val="superscript"/>
          </w:rPr>
          <w:fldChar w:fldCharType="end"/>
        </w:r>
      </w:hyperlink>
      <w:r w:rsidRPr="00C0292D">
        <w:rPr>
          <w:rFonts w:cs="Arial Unicode MS"/>
        </w:rPr>
        <w:t xml:space="preserve"> thus allowing </w:t>
      </w:r>
      <w:r w:rsidR="00017D05">
        <w:rPr>
          <w:rFonts w:cs="Arial Unicode MS"/>
        </w:rPr>
        <w:t xml:space="preserve">the arsenic chelation by two </w:t>
      </w:r>
      <w:r w:rsidRPr="00C0292D">
        <w:rPr>
          <w:rFonts w:cs="Arial Unicode MS"/>
        </w:rPr>
        <w:t>vicinal dicysteine residues.</w:t>
      </w:r>
      <w:r>
        <w:rPr>
          <w:rFonts w:cs="Arial Unicode MS"/>
        </w:rPr>
        <w:t xml:space="preserve"> This chapter aims at examining if </w:t>
      </w:r>
      <w:r w:rsidRPr="00223C16">
        <w:rPr>
          <w:rFonts w:cs="Arial Unicode MS"/>
          <w:b/>
        </w:rPr>
        <w:t>MMA</w:t>
      </w:r>
      <w:r>
        <w:rPr>
          <w:rFonts w:cs="Arial Unicode MS"/>
        </w:rPr>
        <w:t xml:space="preserve"> species share similar reactivity with </w:t>
      </w:r>
      <w:r w:rsidRPr="00223C16">
        <w:rPr>
          <w:rFonts w:cs="Arial Unicode MS"/>
          <w:b/>
        </w:rPr>
        <w:t>DMA</w:t>
      </w:r>
      <w:r>
        <w:rPr>
          <w:rFonts w:cs="Arial Unicode MS"/>
        </w:rPr>
        <w:t xml:space="preserve"> and have labile arsenic-sulfur bonds. </w:t>
      </w:r>
    </w:p>
    <w:p w14:paraId="40E315E5" w14:textId="03A8F737" w:rsidR="000001E4" w:rsidRDefault="000001E4" w:rsidP="000001E4">
      <w:pPr>
        <w:pStyle w:val="McGillSecondLevelSubheading"/>
        <w:rPr>
          <w:rFonts w:cs="Arial Unicode MS"/>
        </w:rPr>
      </w:pPr>
      <w:bookmarkStart w:id="141" w:name="_Toc403762252"/>
      <w:r w:rsidRPr="00C0292D">
        <w:rPr>
          <w:rFonts w:cs="Arial Unicode MS"/>
        </w:rPr>
        <w:t>3.2.</w:t>
      </w:r>
      <w:r w:rsidR="00017D05">
        <w:rPr>
          <w:rFonts w:cs="Arial Unicode MS"/>
        </w:rPr>
        <w:t>1</w:t>
      </w:r>
      <w:r w:rsidRPr="00C0292D">
        <w:rPr>
          <w:rFonts w:cs="Arial Unicode MS"/>
        </w:rPr>
        <w:t xml:space="preserve"> </w:t>
      </w:r>
      <w:r>
        <w:rPr>
          <w:rFonts w:cs="Arial Unicode MS"/>
        </w:rPr>
        <w:t>Methylarsine Oxide</w:t>
      </w:r>
      <w:bookmarkEnd w:id="141"/>
    </w:p>
    <w:p w14:paraId="76500CF1" w14:textId="6A7BC2D3" w:rsidR="009E22CE" w:rsidRPr="00C0292D" w:rsidRDefault="009E22CE" w:rsidP="009E22CE">
      <w:pPr>
        <w:spacing w:line="360" w:lineRule="auto"/>
        <w:ind w:firstLine="720"/>
        <w:jc w:val="both"/>
        <w:rPr>
          <w:rFonts w:cs="Arial Unicode MS"/>
          <w:lang w:eastAsia="zh-CN"/>
        </w:rPr>
      </w:pPr>
      <w:r>
        <w:rPr>
          <w:rFonts w:cs="Arial Unicode MS"/>
        </w:rPr>
        <w:t xml:space="preserve">In solution, </w:t>
      </w:r>
      <w:r w:rsidRPr="00223C16">
        <w:rPr>
          <w:rFonts w:cs="Arial Unicode MS"/>
          <w:b/>
        </w:rPr>
        <w:t>MMA</w:t>
      </w:r>
      <w:r>
        <w:rPr>
          <w:rFonts w:cs="Arial Unicode MS"/>
        </w:rPr>
        <w:t xml:space="preserve"> behaves very differently from </w:t>
      </w:r>
      <w:r w:rsidRPr="00223C16">
        <w:rPr>
          <w:rFonts w:cs="Arial Unicode MS"/>
          <w:b/>
        </w:rPr>
        <w:t>DMA</w:t>
      </w:r>
      <w:r>
        <w:rPr>
          <w:rFonts w:cs="Arial Unicode MS"/>
        </w:rPr>
        <w:t xml:space="preserve"> – it forms oligomers through arsenic-arsenic bonds. </w:t>
      </w:r>
      <w:r w:rsidRPr="00C0292D">
        <w:rPr>
          <w:rFonts w:cs="Arial Unicode MS"/>
        </w:rPr>
        <w:t>The starting material for</w:t>
      </w:r>
      <w:r>
        <w:rPr>
          <w:rFonts w:cs="Arial Unicode MS"/>
        </w:rPr>
        <w:t xml:space="preserve"> the </w:t>
      </w:r>
      <w:r w:rsidRPr="00C0292D">
        <w:rPr>
          <w:rFonts w:cs="Arial Unicode MS"/>
        </w:rPr>
        <w:t>monomethyl derivatives is (MeAsO)</w:t>
      </w:r>
      <w:r w:rsidRPr="00C0292D">
        <w:rPr>
          <w:rFonts w:cs="Arial Unicode MS"/>
          <w:vertAlign w:val="subscript"/>
        </w:rPr>
        <w:t>x</w:t>
      </w:r>
      <w:r w:rsidRPr="00C0292D">
        <w:rPr>
          <w:rFonts w:cs="Arial Unicode MS"/>
        </w:rPr>
        <w:t xml:space="preserve"> which was synthesised by</w:t>
      </w:r>
      <w:r w:rsidR="0007381C">
        <w:rPr>
          <w:rFonts w:cs="Arial Unicode MS"/>
        </w:rPr>
        <w:t xml:space="preserve"> the Cullen Method</w:t>
      </w:r>
      <w:hyperlink w:anchor="_ENREF_4_7" w:tooltip="Cullen, 1989 #226" w:history="1">
        <w:r w:rsidR="00C41A0D">
          <w:rPr>
            <w:rFonts w:cs="Arial Unicode MS"/>
          </w:rPr>
          <w:fldChar w:fldCharType="begin"/>
        </w:r>
        <w:r w:rsidR="00C41A0D">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C41A0D">
          <w:rPr>
            <w:rFonts w:cs="Arial Unicode MS"/>
          </w:rPr>
          <w:fldChar w:fldCharType="separate"/>
        </w:r>
        <w:r w:rsidR="00C41A0D" w:rsidRPr="00166D55">
          <w:rPr>
            <w:rFonts w:cs="Arial Unicode MS"/>
            <w:noProof/>
            <w:vertAlign w:val="superscript"/>
          </w:rPr>
          <w:t>7</w:t>
        </w:r>
        <w:r w:rsidR="00C41A0D">
          <w:rPr>
            <w:rFonts w:cs="Arial Unicode MS"/>
          </w:rPr>
          <w:fldChar w:fldCharType="end"/>
        </w:r>
      </w:hyperlink>
      <w:r w:rsidRPr="00C0292D">
        <w:rPr>
          <w:rFonts w:cs="Arial Unicode MS"/>
        </w:rPr>
        <w:t xml:space="preserve">. </w:t>
      </w:r>
    </w:p>
    <w:p w14:paraId="780D7C13" w14:textId="77777777" w:rsidR="009E22CE" w:rsidRPr="00156007" w:rsidRDefault="009E22CE" w:rsidP="009E22CE">
      <w:pPr>
        <w:spacing w:line="360" w:lineRule="auto"/>
        <w:jc w:val="both"/>
        <w:rPr>
          <w:rFonts w:cs="Arial Unicode MS"/>
          <w:b/>
        </w:rPr>
      </w:pPr>
      <w:r w:rsidRPr="00156007">
        <w:rPr>
          <w:rFonts w:cs="Arial Unicode MS"/>
          <w:b/>
        </w:rPr>
        <w:t xml:space="preserve">Preparation of Methylarsenate(V) acid sodium salt. </w:t>
      </w:r>
    </w:p>
    <w:p w14:paraId="385DCEED" w14:textId="5FF8E129" w:rsidR="009E22CE" w:rsidRPr="00C0292D" w:rsidRDefault="009E22CE" w:rsidP="009E22CE">
      <w:pPr>
        <w:spacing w:line="360" w:lineRule="auto"/>
        <w:ind w:firstLine="720"/>
        <w:jc w:val="both"/>
        <w:rPr>
          <w:rFonts w:cs="Arial Unicode MS"/>
        </w:rPr>
      </w:pPr>
      <w:r w:rsidRPr="00C0292D">
        <w:rPr>
          <w:rFonts w:cs="Arial Unicode MS"/>
        </w:rPr>
        <w:t>Arsenic trioxide</w:t>
      </w:r>
      <w:r w:rsidR="00F67758">
        <w:rPr>
          <w:rFonts w:cs="Arial Unicode MS"/>
        </w:rPr>
        <w:t xml:space="preserve">, </w:t>
      </w:r>
      <w:r w:rsidRPr="00C0292D">
        <w:rPr>
          <w:rFonts w:cs="Arial Unicode MS"/>
        </w:rPr>
        <w:t>3g</w:t>
      </w:r>
      <w:r w:rsidR="00F67758">
        <w:rPr>
          <w:rFonts w:cs="Arial Unicode MS"/>
        </w:rPr>
        <w:t>,</w:t>
      </w:r>
      <w:r w:rsidRPr="00C0292D">
        <w:rPr>
          <w:rFonts w:cs="Arial Unicode MS"/>
        </w:rPr>
        <w:t xml:space="preserve"> was dissolved in 10 ml of 10M NaOH.  15 ml of MeI was added, forming a bilayer solution. The solution mixture was heated to reflux for 16 hours, which resulted in a white precipitate of methylarsenate(V) acid sodium salt in 72% yield.  </w:t>
      </w:r>
    </w:p>
    <w:p w14:paraId="01D834D7" w14:textId="77777777" w:rsidR="009E22CE" w:rsidRPr="00156007" w:rsidRDefault="009E22CE" w:rsidP="009E22CE">
      <w:pPr>
        <w:spacing w:line="360" w:lineRule="auto"/>
        <w:jc w:val="both"/>
        <w:rPr>
          <w:rFonts w:cs="Arial Unicode MS"/>
          <w:b/>
        </w:rPr>
      </w:pPr>
      <w:r w:rsidRPr="00156007">
        <w:rPr>
          <w:rFonts w:cs="Arial Unicode MS"/>
          <w:b/>
        </w:rPr>
        <w:t xml:space="preserve">Preparation of Methyl arsonious acid sodium salt. </w:t>
      </w:r>
    </w:p>
    <w:p w14:paraId="5E6FCE4E" w14:textId="65B0D8C8" w:rsidR="009E22CE" w:rsidRPr="00C0292D" w:rsidRDefault="00723FAB" w:rsidP="009E22CE">
      <w:pPr>
        <w:spacing w:line="360" w:lineRule="auto"/>
        <w:ind w:firstLine="720"/>
        <w:jc w:val="both"/>
        <w:rPr>
          <w:rFonts w:cs="Arial Unicode MS"/>
        </w:rPr>
      </w:pPr>
      <w:r>
        <w:rPr>
          <w:rFonts w:cs="Arial Unicode MS"/>
        </w:rPr>
        <w:t>M</w:t>
      </w:r>
      <w:r w:rsidR="00284116" w:rsidRPr="00C0292D">
        <w:rPr>
          <w:rFonts w:cs="Arial Unicode MS"/>
        </w:rPr>
        <w:t xml:space="preserve">ethylarsenate(V) acid sodium salt </w:t>
      </w:r>
      <w:r w:rsidR="009E22CE" w:rsidRPr="00C0292D">
        <w:rPr>
          <w:rFonts w:cs="Arial Unicode MS"/>
        </w:rPr>
        <w:t>was dissolved in 50 ml of H</w:t>
      </w:r>
      <w:r w:rsidR="009E22CE" w:rsidRPr="00C0292D">
        <w:rPr>
          <w:rFonts w:cs="Arial Unicode MS"/>
          <w:vertAlign w:val="subscript"/>
        </w:rPr>
        <w:t>2</w:t>
      </w:r>
      <w:r w:rsidR="009E22CE" w:rsidRPr="00C0292D">
        <w:rPr>
          <w:rFonts w:cs="Arial Unicode MS"/>
        </w:rPr>
        <w:t xml:space="preserve">O. Dissolution of the initial salt was promoted by gradual heating of the solution. Once </w:t>
      </w:r>
      <w:r w:rsidR="009E22CE" w:rsidRPr="00C0292D">
        <w:rPr>
          <w:rFonts w:cs="Arial Unicode MS"/>
        </w:rPr>
        <w:lastRenderedPageBreak/>
        <w:t>dissolved the solution is treated with sulfur dioxide which is bubbled through the solution. The solution quickly becomes clear (suggesting acid sensitivity) then light yellow after 2 minutes. After saturating with SO</w:t>
      </w:r>
      <w:r w:rsidR="009E22CE" w:rsidRPr="00C0292D">
        <w:rPr>
          <w:rFonts w:cs="Arial Unicode MS"/>
          <w:vertAlign w:val="subscript"/>
        </w:rPr>
        <w:t>2</w:t>
      </w:r>
      <w:r w:rsidR="009E22CE" w:rsidRPr="00C0292D">
        <w:rPr>
          <w:rFonts w:cs="Arial Unicode MS"/>
        </w:rPr>
        <w:t>, the solution was quickly boiled for 2 minutes then cooled for 15 minutes. Neutralisation with sodium carbonate turned the solution from light yellow to clear.</w:t>
      </w:r>
      <w:r w:rsidR="003A1F84">
        <w:rPr>
          <w:rFonts w:cs="Arial Unicode MS"/>
        </w:rPr>
        <w:t xml:space="preserve"> </w:t>
      </w:r>
      <w:r w:rsidR="006755A6">
        <w:rPr>
          <w:rFonts w:cs="Arial Unicode MS"/>
        </w:rPr>
        <w:t xml:space="preserve">The solvent was removed </w:t>
      </w:r>
      <w:r w:rsidR="003A1F84">
        <w:rPr>
          <w:rFonts w:cs="Arial Unicode MS"/>
        </w:rPr>
        <w:t xml:space="preserve">and </w:t>
      </w:r>
      <w:r w:rsidR="009E22CE" w:rsidRPr="00C0292D">
        <w:rPr>
          <w:rFonts w:cs="Arial Unicode MS"/>
        </w:rPr>
        <w:t>(MeAsO)</w:t>
      </w:r>
      <w:r w:rsidR="009E22CE" w:rsidRPr="00C0292D">
        <w:rPr>
          <w:rFonts w:cs="Arial Unicode MS"/>
          <w:vertAlign w:val="subscript"/>
        </w:rPr>
        <w:t>x</w:t>
      </w:r>
      <w:r w:rsidR="009E22CE" w:rsidRPr="00C0292D">
        <w:rPr>
          <w:rFonts w:cs="Arial Unicode MS"/>
        </w:rPr>
        <w:t xml:space="preserve"> was extracted with benzene. </w:t>
      </w:r>
      <w:r w:rsidR="009E22CE">
        <w:rPr>
          <w:rFonts w:cs="Arial Unicode MS"/>
        </w:rPr>
        <w:t>R</w:t>
      </w:r>
      <w:r w:rsidR="009E22CE" w:rsidRPr="00C0292D">
        <w:rPr>
          <w:rFonts w:cs="Arial Unicode MS"/>
        </w:rPr>
        <w:t xml:space="preserve">emoving the benzene </w:t>
      </w:r>
      <w:r w:rsidR="009E22CE" w:rsidRPr="00BD15CA">
        <w:rPr>
          <w:rFonts w:cs="Arial Unicode MS"/>
          <w:i/>
        </w:rPr>
        <w:t>in vacuo</w:t>
      </w:r>
      <w:r w:rsidR="009E22CE" w:rsidRPr="00C0292D">
        <w:rPr>
          <w:rFonts w:cs="Arial Unicode MS"/>
        </w:rPr>
        <w:t xml:space="preserve"> resulting in a white solid (70% yield). </w:t>
      </w:r>
    </w:p>
    <w:p w14:paraId="024A7B01" w14:textId="6EA48EA0" w:rsidR="009E22CE" w:rsidRPr="00C0292D" w:rsidRDefault="009E22CE" w:rsidP="000001E4">
      <w:pPr>
        <w:spacing w:line="360" w:lineRule="auto"/>
        <w:ind w:firstLine="720"/>
        <w:jc w:val="both"/>
        <w:rPr>
          <w:rFonts w:cs="Arial Unicode MS"/>
        </w:rPr>
      </w:pPr>
      <w:r w:rsidRPr="00C0292D">
        <w:rPr>
          <w:rFonts w:cs="Arial Unicode MS"/>
          <w:vertAlign w:val="superscript"/>
        </w:rPr>
        <w:t>1</w:t>
      </w:r>
      <w:r w:rsidRPr="00C0292D">
        <w:rPr>
          <w:rFonts w:cs="Arial Unicode MS"/>
        </w:rPr>
        <w:t>H NMR (500 MHz, CDCl</w:t>
      </w:r>
      <w:r w:rsidRPr="00C0292D">
        <w:rPr>
          <w:rFonts w:cs="Arial Unicode MS"/>
          <w:vertAlign w:val="subscript"/>
        </w:rPr>
        <w:t>3</w:t>
      </w:r>
      <w:r w:rsidRPr="00C0292D">
        <w:rPr>
          <w:rFonts w:cs="Arial Unicode MS"/>
        </w:rPr>
        <w:t xml:space="preserve">) δ 1.58 (d, </w:t>
      </w:r>
      <w:r w:rsidRPr="00C0292D">
        <w:rPr>
          <w:rFonts w:cs="Arial Unicode MS"/>
          <w:i/>
          <w:iCs/>
        </w:rPr>
        <w:t>J</w:t>
      </w:r>
      <w:r w:rsidRPr="00C0292D">
        <w:rPr>
          <w:rFonts w:cs="Arial Unicode MS"/>
        </w:rPr>
        <w:t xml:space="preserve"> = 6.8 Hz, 5.9%), 1.52 – 1.49 (m, 27%), 1.48 (d, </w:t>
      </w:r>
      <w:r w:rsidRPr="00C0292D">
        <w:rPr>
          <w:rFonts w:cs="Arial Unicode MS"/>
          <w:i/>
          <w:iCs/>
        </w:rPr>
        <w:t>J</w:t>
      </w:r>
      <w:r w:rsidRPr="00C0292D">
        <w:rPr>
          <w:rFonts w:cs="Arial Unicode MS"/>
        </w:rPr>
        <w:t xml:space="preserve"> = 2.1 Hz, 58%), 1.44 – 1.42 (m, 8%). This corresponds to the literature reference (Aposhian et al</w:t>
      </w:r>
      <w:hyperlink w:anchor="_ENREF_4_8" w:tooltip="Petrick, 2001 #134" w:history="1">
        <w:r w:rsidR="00C41A0D" w:rsidRPr="00C0292D">
          <w:rPr>
            <w:rFonts w:cs="Arial Unicode MS"/>
          </w:rPr>
          <w:fldChar w:fldCharType="begin"/>
        </w:r>
        <w:r w:rsidR="00C41A0D">
          <w:rPr>
            <w:rFonts w:cs="Arial Unicode MS"/>
          </w:rPr>
          <w:instrText xml:space="preserve"> ADDIN EN.CITE &lt;EndNote&gt;&lt;Cite&gt;&lt;Author&gt;Petrick&lt;/Author&gt;&lt;Year&gt;2001&lt;/Year&gt;&lt;RecNum&gt;134&lt;/RecNum&gt;&lt;DisplayText&gt;&lt;style face="superscript"&gt;8&lt;/style&gt;&lt;/DisplayText&gt;&lt;record&gt;&lt;rec-number&gt;134&lt;/rec-number&gt;&lt;foreign-keys&gt;&lt;key app="EN" db-id="925ewvdr4stppxextfzpv0x4edx2rrttpr5r" timestamp="1358878346"&gt;134&lt;/key&gt;&lt;/foreign-keys&gt;&lt;ref-type name="Journal Article"&gt;17&lt;/ref-type&gt;&lt;contributors&gt;&lt;authors&gt;&lt;author&gt;Petrick, Jay S.&lt;/author&gt;&lt;author&gt;Jagadish, Bhumasamudram&lt;/author&gt;&lt;author&gt;Mash, Eugene A.&lt;/author&gt;&lt;author&gt;Aposhian, H. Vasken&lt;/author&gt;&lt;/authors&gt;&lt;/contributors&gt;&lt;titles&gt;&lt;title&gt;Monomethylarsonous Acid (MMA III ) and Arsenite: LD 50 in Hamsters and In Vitro Inhibition of Pyruvate Dehydrogenase&lt;/title&gt;&lt;secondary-title&gt;Chemical Research in Toxicology&lt;/secondary-title&gt;&lt;/titles&gt;&lt;periodical&gt;&lt;full-title&gt;Chemical Research in Toxicology&lt;/full-title&gt;&lt;abbr-1&gt;Chem. Res. Toxicol.&lt;/abbr-1&gt;&lt;abbr-2&gt;Chem Res Toxicol&lt;/abbr-2&gt;&lt;/periodical&gt;&lt;pages&gt;651-656&lt;/pages&gt;&lt;volume&gt;14&lt;/volume&gt;&lt;number&gt;6&lt;/number&gt;&lt;dates&gt;&lt;year&gt;2001&lt;/year&gt;&lt;/dates&gt;&lt;urls&gt;&lt;related-urls&gt;&lt;url&gt;http://pubs.acs.org/doi/abs/10.1021/tx000264z&lt;/url&gt;&lt;/related-urls&gt;&lt;pdf-urls&gt;&lt;url&gt;file:///C:/Users/wei/Documents/Mendeley Desktop/Petrick et al/Chemical Research in Toxicology/Petrick et al. - 2001 - Monomethylarsonous Acid (MMA III ) and Arsenite LD 50 in Hamsters and In Vitro Inhibition of Pyruvate Dehydrogenase.pdf&lt;/url&gt;&lt;/pdf-urls&gt;&lt;/urls&gt;&lt;electronic-resource-num&gt;10.1021/tx000264z&lt;/electronic-resource-num&gt;&lt;/record&gt;&lt;/Cite&gt;&lt;/EndNote&gt;</w:instrText>
        </w:r>
        <w:r w:rsidR="00C41A0D" w:rsidRPr="00C0292D">
          <w:rPr>
            <w:rFonts w:cs="Arial Unicode MS"/>
          </w:rPr>
          <w:fldChar w:fldCharType="separate"/>
        </w:r>
        <w:r w:rsidR="00C41A0D" w:rsidRPr="00166D55">
          <w:rPr>
            <w:rFonts w:cs="Arial Unicode MS"/>
            <w:noProof/>
            <w:vertAlign w:val="superscript"/>
          </w:rPr>
          <w:t>8</w:t>
        </w:r>
        <w:r w:rsidR="00C41A0D" w:rsidRPr="00C0292D">
          <w:rPr>
            <w:rFonts w:cs="Arial Unicode MS"/>
          </w:rPr>
          <w:fldChar w:fldCharType="end"/>
        </w:r>
      </w:hyperlink>
      <w:r w:rsidRPr="00C0292D">
        <w:rPr>
          <w:rFonts w:cs="Arial Unicode MS"/>
        </w:rPr>
        <w:t>) of (CDCl</w:t>
      </w:r>
      <w:r w:rsidRPr="00C0292D">
        <w:rPr>
          <w:rFonts w:cs="Arial Unicode MS"/>
          <w:vertAlign w:val="subscript"/>
        </w:rPr>
        <w:t>3</w:t>
      </w:r>
      <w:r w:rsidRPr="00C0292D">
        <w:rPr>
          <w:rFonts w:cs="Arial Unicode MS"/>
        </w:rPr>
        <w:t xml:space="preserve">): δ 1.58/1.59 (5.0%), 1.50/1.51 (26.8%), 1.48 (60.0%), 1.43 (8.1%).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1.17 (s, 1H). </w:t>
      </w:r>
      <w:r w:rsidRPr="00C0292D">
        <w:rPr>
          <w:rFonts w:cs="Arial Unicode MS"/>
          <w:vertAlign w:val="superscript"/>
        </w:rPr>
        <w:t>1</w:t>
      </w:r>
      <w:r w:rsidRPr="00C0292D">
        <w:rPr>
          <w:rFonts w:cs="Arial Unicode MS"/>
        </w:rPr>
        <w:t>H NMR (500 MHz, C</w:t>
      </w:r>
      <w:r w:rsidRPr="00C0292D">
        <w:rPr>
          <w:rFonts w:cs="Arial Unicode MS"/>
          <w:vertAlign w:val="subscript"/>
        </w:rPr>
        <w:t>6</w:t>
      </w:r>
      <w:r w:rsidRPr="00C0292D">
        <w:rPr>
          <w:rFonts w:cs="Arial Unicode MS"/>
        </w:rPr>
        <w:t>D</w:t>
      </w:r>
      <w:r w:rsidRPr="00C0292D">
        <w:rPr>
          <w:rFonts w:cs="Arial Unicode MS"/>
          <w:vertAlign w:val="subscript"/>
        </w:rPr>
        <w:t>6</w:t>
      </w:r>
      <w:r w:rsidRPr="00C0292D">
        <w:rPr>
          <w:rFonts w:cs="Arial Unicode MS"/>
        </w:rPr>
        <w:t xml:space="preserve">) δ 1.21 (s, 1H). </w:t>
      </w:r>
      <w:r w:rsidRPr="00C0292D">
        <w:rPr>
          <w:rFonts w:cs="Arial Unicode MS"/>
          <w:vertAlign w:val="superscript"/>
        </w:rPr>
        <w:t>1</w:t>
      </w:r>
      <w:r w:rsidRPr="00C0292D">
        <w:rPr>
          <w:rFonts w:cs="Arial Unicode MS"/>
        </w:rPr>
        <w:t>H NMR (500 MHz, CD</w:t>
      </w:r>
      <w:r w:rsidRPr="00C0292D">
        <w:rPr>
          <w:rFonts w:cs="Arial Unicode MS"/>
          <w:vertAlign w:val="subscript"/>
        </w:rPr>
        <w:t>3</w:t>
      </w:r>
      <w:r w:rsidRPr="00C0292D">
        <w:rPr>
          <w:rFonts w:cs="Arial Unicode MS"/>
        </w:rPr>
        <w:t xml:space="preserve">OD) δ 1.25 (dd, </w:t>
      </w:r>
      <w:r w:rsidRPr="00C0292D">
        <w:rPr>
          <w:rFonts w:cs="Arial Unicode MS"/>
          <w:i/>
          <w:iCs/>
        </w:rPr>
        <w:t>J</w:t>
      </w:r>
      <w:r w:rsidRPr="00C0292D">
        <w:rPr>
          <w:rFonts w:cs="Arial Unicode MS"/>
        </w:rPr>
        <w:t xml:space="preserve"> = 11.1, 7.1 Hz, 1H). ESI of the compound did not reveal any tetramer peaks</w:t>
      </w:r>
      <w:r w:rsidR="009906E4">
        <w:rPr>
          <w:rFonts w:cs="Arial Unicode MS"/>
        </w:rPr>
        <w:t>, possibly because the ionisation process would break apart the tetramer</w:t>
      </w:r>
      <w:r w:rsidRPr="00C0292D">
        <w:rPr>
          <w:rFonts w:cs="Arial Unicode MS"/>
        </w:rPr>
        <w:t xml:space="preserve">. </w:t>
      </w:r>
    </w:p>
    <w:p w14:paraId="39048095" w14:textId="64634A9E" w:rsidR="009E22CE" w:rsidRPr="000001E4" w:rsidRDefault="00484432" w:rsidP="000001E4">
      <w:pPr>
        <w:spacing w:line="360" w:lineRule="auto"/>
        <w:ind w:firstLine="720"/>
        <w:jc w:val="both"/>
        <w:rPr>
          <w:rFonts w:cs="Arial Unicode MS"/>
          <w:sz w:val="17"/>
          <w:szCs w:val="17"/>
        </w:rPr>
      </w:pPr>
      <w:r>
        <w:rPr>
          <w:rFonts w:cs="Arial Unicode MS"/>
        </w:rPr>
        <w:t>Methylarsine oxide</w:t>
      </w:r>
      <w:commentRangeStart w:id="142"/>
      <w:commentRangeStart w:id="143"/>
      <w:r w:rsidR="009E22CE" w:rsidRPr="00C0292D">
        <w:rPr>
          <w:rFonts w:cs="Arial Unicode MS"/>
        </w:rPr>
        <w:t xml:space="preserve"> </w:t>
      </w:r>
      <w:commentRangeEnd w:id="142"/>
      <w:r w:rsidR="009E22CE">
        <w:rPr>
          <w:rStyle w:val="CommentReference"/>
          <w:rFonts w:ascii="Calibri" w:eastAsia="宋体" w:hAnsi="Calibri"/>
        </w:rPr>
        <w:commentReference w:id="142"/>
      </w:r>
      <w:commentRangeEnd w:id="143"/>
      <w:r w:rsidR="00546BCB">
        <w:rPr>
          <w:rStyle w:val="CommentReference"/>
          <w:rFonts w:ascii="Calibri" w:eastAsia="宋体" w:hAnsi="Calibri"/>
        </w:rPr>
        <w:commentReference w:id="143"/>
      </w:r>
      <w:r w:rsidR="009E22CE" w:rsidRPr="00C0292D">
        <w:rPr>
          <w:rFonts w:cs="Arial Unicode MS"/>
        </w:rPr>
        <w:t>takes the form of cyclic and linear oligomers</w:t>
      </w:r>
      <w:hyperlink w:anchor="_ENREF_4_9" w:tooltip="Dimaio, 1991 #201" w:history="1">
        <w:r w:rsidR="00C41A0D">
          <w:rPr>
            <w:rFonts w:cs="Arial Unicode MS"/>
          </w:rPr>
          <w:fldChar w:fldCharType="begin"/>
        </w:r>
        <w:r w:rsidR="00C41A0D">
          <w:rPr>
            <w:rFonts w:cs="Arial Unicode MS"/>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C41A0D">
          <w:rPr>
            <w:rFonts w:cs="Arial Unicode MS"/>
          </w:rPr>
          <w:fldChar w:fldCharType="separate"/>
        </w:r>
        <w:r w:rsidR="00C41A0D" w:rsidRPr="00166D55">
          <w:rPr>
            <w:rFonts w:cs="Arial Unicode MS"/>
            <w:noProof/>
            <w:vertAlign w:val="superscript"/>
          </w:rPr>
          <w:t>9</w:t>
        </w:r>
        <w:r w:rsidR="00C41A0D">
          <w:rPr>
            <w:rFonts w:cs="Arial Unicode MS"/>
          </w:rPr>
          <w:fldChar w:fldCharType="end"/>
        </w:r>
      </w:hyperlink>
      <w:r w:rsidR="009E22CE" w:rsidRPr="00C0292D">
        <w:rPr>
          <w:rFonts w:cs="Arial Unicode MS"/>
        </w:rPr>
        <w:t>, hence resulting in the formula (MeAsO)</w:t>
      </w:r>
      <w:r w:rsidR="009E22CE" w:rsidRPr="00C0292D">
        <w:rPr>
          <w:rFonts w:cs="Arial Unicode MS"/>
          <w:vertAlign w:val="subscript"/>
        </w:rPr>
        <w:t xml:space="preserve">x, </w:t>
      </w:r>
      <w:r w:rsidR="009E22CE" w:rsidRPr="00C0292D">
        <w:rPr>
          <w:rFonts w:cs="Arial Unicode MS"/>
        </w:rPr>
        <w:t>where the exact number of oligomers depends on the concentration of the solution. This is shown in the CDCl</w:t>
      </w:r>
      <w:r w:rsidR="009E22CE" w:rsidRPr="00C0292D">
        <w:rPr>
          <w:rFonts w:cs="Arial Unicode MS"/>
          <w:vertAlign w:val="subscript"/>
        </w:rPr>
        <w:t>3</w:t>
      </w:r>
      <w:r w:rsidR="009E22CE" w:rsidRPr="00C0292D">
        <w:rPr>
          <w:rFonts w:cs="Arial Unicode MS"/>
        </w:rPr>
        <w:t xml:space="preserve"> NMR which contains 4 sets of multiplets in CDCl</w:t>
      </w:r>
      <w:r w:rsidR="009E22CE" w:rsidRPr="00C0292D">
        <w:rPr>
          <w:rFonts w:cs="Arial Unicode MS"/>
          <w:vertAlign w:val="subscript"/>
        </w:rPr>
        <w:t>3</w:t>
      </w:r>
      <w:r w:rsidR="009E22CE" w:rsidRPr="00C0292D">
        <w:rPr>
          <w:rFonts w:cs="Arial Unicode MS"/>
        </w:rPr>
        <w:t>.</w:t>
      </w:r>
      <w:r w:rsidR="000001E4">
        <w:rPr>
          <w:rFonts w:cs="Arial Unicode MS"/>
        </w:rPr>
        <w:t xml:space="preserve"> As the</w:t>
      </w:r>
      <w:r w:rsidR="00546BCB">
        <w:rPr>
          <w:rFonts w:cs="Arial Unicode MS"/>
        </w:rPr>
        <w:t xml:space="preserve"> equilibria and dynamics</w:t>
      </w:r>
      <w:hyperlink w:anchor="_ENREF_4_7" w:tooltip="Cullen, 1989 #226" w:history="1">
        <w:r w:rsidR="00C41A0D">
          <w:rPr>
            <w:rFonts w:cs="Arial Unicode MS"/>
          </w:rPr>
          <w:fldChar w:fldCharType="begin"/>
        </w:r>
        <w:r w:rsidR="00C41A0D">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C41A0D">
          <w:rPr>
            <w:rFonts w:cs="Arial Unicode MS"/>
          </w:rPr>
          <w:fldChar w:fldCharType="separate"/>
        </w:r>
        <w:r w:rsidR="00C41A0D" w:rsidRPr="00166D55">
          <w:rPr>
            <w:rFonts w:cs="Arial Unicode MS"/>
            <w:noProof/>
            <w:vertAlign w:val="superscript"/>
          </w:rPr>
          <w:t>7</w:t>
        </w:r>
        <w:r w:rsidR="00C41A0D">
          <w:rPr>
            <w:rFonts w:cs="Arial Unicode MS"/>
          </w:rPr>
          <w:fldChar w:fldCharType="end"/>
        </w:r>
      </w:hyperlink>
      <w:r w:rsidR="00546BCB">
        <w:rPr>
          <w:rFonts w:cs="Arial Unicode MS"/>
          <w:vertAlign w:val="superscript"/>
        </w:rPr>
        <w:t>,</w:t>
      </w:r>
      <w:hyperlink w:anchor="_ENREF_4_9" w:tooltip="Dimaio, 1991 #201" w:history="1">
        <w:r w:rsidR="00C41A0D">
          <w:rPr>
            <w:rFonts w:cs="Arial Unicode MS"/>
            <w:vertAlign w:val="superscript"/>
          </w:rPr>
          <w:fldChar w:fldCharType="begin"/>
        </w:r>
        <w:r w:rsidR="00C41A0D">
          <w:rPr>
            <w:rFonts w:cs="Arial Unicode MS"/>
            <w:vertAlign w:val="superscript"/>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C41A0D">
          <w:rPr>
            <w:rFonts w:cs="Arial Unicode MS"/>
            <w:vertAlign w:val="superscript"/>
          </w:rPr>
          <w:fldChar w:fldCharType="separate"/>
        </w:r>
        <w:r w:rsidR="00C41A0D">
          <w:rPr>
            <w:rFonts w:cs="Arial Unicode MS"/>
            <w:noProof/>
            <w:vertAlign w:val="superscript"/>
          </w:rPr>
          <w:t>9</w:t>
        </w:r>
        <w:r w:rsidR="00C41A0D">
          <w:rPr>
            <w:rFonts w:cs="Arial Unicode MS"/>
            <w:vertAlign w:val="superscript"/>
          </w:rPr>
          <w:fldChar w:fldCharType="end"/>
        </w:r>
      </w:hyperlink>
      <w:r w:rsidR="000001E4">
        <w:rPr>
          <w:rFonts w:cs="Arial Unicode MS"/>
          <w:vertAlign w:val="superscript"/>
        </w:rPr>
        <w:t xml:space="preserve"> </w:t>
      </w:r>
      <w:r w:rsidR="000001E4">
        <w:rPr>
          <w:rFonts w:cs="Arial Unicode MS"/>
        </w:rPr>
        <w:t>of methylarsine oxide is not well understood, I chose to look at the equilibria in more detail before carrying out additional reactions</w:t>
      </w:r>
      <w:r w:rsidR="00546BCB">
        <w:rPr>
          <w:rFonts w:cs="Arial Unicode MS"/>
        </w:rPr>
        <w:t>.</w:t>
      </w:r>
      <w:r w:rsidR="009E22CE" w:rsidRPr="00C0292D">
        <w:rPr>
          <w:rFonts w:cs="Arial Unicode MS"/>
        </w:rPr>
        <w:t xml:space="preserve"> Marsmann and Wazer</w:t>
      </w:r>
      <w:hyperlink w:anchor="_ENREF_4_10" w:tooltip="Marsmann, 1970 #196" w:history="1">
        <w:r w:rsidR="00C41A0D" w:rsidRPr="00C0292D">
          <w:rPr>
            <w:rFonts w:cs="Arial Unicode MS"/>
          </w:rPr>
          <w:fldChar w:fldCharType="begin"/>
        </w:r>
        <w:r w:rsidR="00C41A0D">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C41A0D" w:rsidRPr="00C0292D">
          <w:rPr>
            <w:rFonts w:cs="Arial Unicode MS"/>
          </w:rPr>
          <w:fldChar w:fldCharType="separate"/>
        </w:r>
        <w:r w:rsidR="00C41A0D" w:rsidRPr="00166D55">
          <w:rPr>
            <w:rFonts w:cs="Arial Unicode MS"/>
            <w:noProof/>
            <w:vertAlign w:val="superscript"/>
          </w:rPr>
          <w:t>10</w:t>
        </w:r>
        <w:r w:rsidR="00C41A0D" w:rsidRPr="00C0292D">
          <w:rPr>
            <w:rFonts w:cs="Arial Unicode MS"/>
          </w:rPr>
          <w:fldChar w:fldCharType="end"/>
        </w:r>
      </w:hyperlink>
      <w:r w:rsidR="009E22CE" w:rsidRPr="00C0292D">
        <w:rPr>
          <w:rFonts w:cs="Arial Unicode MS"/>
        </w:rPr>
        <w:t xml:space="preserve"> proposed </w:t>
      </w:r>
      <w:r w:rsidR="009E22CE" w:rsidRPr="00C0292D">
        <w:rPr>
          <w:rFonts w:cs="Arial Unicode MS"/>
        </w:rPr>
        <w:lastRenderedPageBreak/>
        <w:t>the possibility of the species olgi</w:t>
      </w:r>
      <w:r w:rsidR="009E22CE">
        <w:rPr>
          <w:rFonts w:cs="Arial Unicode MS"/>
        </w:rPr>
        <w:t>o</w:t>
      </w:r>
      <w:r w:rsidR="009E22CE" w:rsidRPr="00C0292D">
        <w:rPr>
          <w:rFonts w:cs="Arial Unicode MS"/>
        </w:rPr>
        <w:t>meriz</w:t>
      </w:r>
      <w:r w:rsidR="00050EEC">
        <w:rPr>
          <w:rFonts w:cs="Arial Unicode MS"/>
        </w:rPr>
        <w:t xml:space="preserve">es </w:t>
      </w:r>
      <w:r w:rsidR="009E22CE" w:rsidRPr="00C0292D">
        <w:rPr>
          <w:rFonts w:cs="Arial Unicode MS"/>
        </w:rPr>
        <w:t>at higher concentrations and temperatures,</w:t>
      </w:r>
      <w:r w:rsidR="009E22CE">
        <w:rPr>
          <w:rFonts w:cs="Arial Unicode MS"/>
        </w:rPr>
        <w:t xml:space="preserve"> to give a cyclic anhydride,</w:t>
      </w:r>
      <w:r w:rsidR="009E22CE" w:rsidRPr="00C0292D">
        <w:rPr>
          <w:rFonts w:cs="Arial Unicode MS"/>
        </w:rPr>
        <w:t xml:space="preserve"> in particular </w:t>
      </w:r>
      <w:r w:rsidR="009E22CE">
        <w:rPr>
          <w:rFonts w:cs="Arial Unicode MS"/>
        </w:rPr>
        <w:t xml:space="preserve">with a </w:t>
      </w:r>
      <w:r w:rsidR="009E22CE" w:rsidRPr="00C0292D">
        <w:rPr>
          <w:rFonts w:cs="Arial Unicode MS"/>
        </w:rPr>
        <w:t xml:space="preserve">preference </w:t>
      </w:r>
      <w:r w:rsidR="009E22CE">
        <w:rPr>
          <w:rFonts w:cs="Arial Unicode MS"/>
        </w:rPr>
        <w:t xml:space="preserve">for a </w:t>
      </w:r>
      <w:r w:rsidR="009E22CE" w:rsidRPr="00C0292D">
        <w:rPr>
          <w:rFonts w:cs="Arial Unicode MS"/>
        </w:rPr>
        <w:t xml:space="preserve"> tetrameric form</w:t>
      </w:r>
      <w:r w:rsidR="009E22CE">
        <w:rPr>
          <w:rFonts w:cs="Arial Unicode MS"/>
        </w:rPr>
        <w:t>.  For example</w:t>
      </w:r>
      <w:r w:rsidR="009E22CE" w:rsidRPr="00C0292D">
        <w:rPr>
          <w:rFonts w:cs="Arial Unicode MS"/>
        </w:rPr>
        <w:t xml:space="preserve"> at 48% wt co</w:t>
      </w:r>
      <w:r w:rsidR="009E22CE">
        <w:rPr>
          <w:rFonts w:cs="Arial Unicode MS"/>
        </w:rPr>
        <w:t>ncentrations of arsenosomethane</w:t>
      </w:r>
      <w:r w:rsidR="009E22CE" w:rsidRPr="00C0292D">
        <w:rPr>
          <w:rFonts w:cs="Arial Unicode MS"/>
        </w:rPr>
        <w:t xml:space="preserve"> at 120°C (in diphenyl ether)</w:t>
      </w:r>
      <w:r w:rsidR="009E22CE">
        <w:rPr>
          <w:rFonts w:cs="Arial Unicode MS"/>
        </w:rPr>
        <w:t xml:space="preserve"> it is tetrameric</w:t>
      </w:r>
      <w:r w:rsidR="009E22CE" w:rsidRPr="00C0292D">
        <w:rPr>
          <w:rFonts w:cs="Arial Unicode MS"/>
        </w:rPr>
        <w:t>. It is interesting to note that the Wazer</w:t>
      </w:r>
      <w:hyperlink w:anchor="_ENREF_4_10" w:tooltip="Marsmann, 1970 #196" w:history="1">
        <w:r w:rsidR="00C41A0D">
          <w:rPr>
            <w:rFonts w:cs="Arial Unicode MS"/>
          </w:rPr>
          <w:fldChar w:fldCharType="begin"/>
        </w:r>
        <w:r w:rsidR="00C41A0D">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C41A0D">
          <w:rPr>
            <w:rFonts w:cs="Arial Unicode MS"/>
          </w:rPr>
          <w:fldChar w:fldCharType="separate"/>
        </w:r>
        <w:r w:rsidR="00C41A0D" w:rsidRPr="00166D55">
          <w:rPr>
            <w:rFonts w:cs="Arial Unicode MS"/>
            <w:noProof/>
            <w:vertAlign w:val="superscript"/>
          </w:rPr>
          <w:t>10</w:t>
        </w:r>
        <w:r w:rsidR="00C41A0D">
          <w:rPr>
            <w:rFonts w:cs="Arial Unicode MS"/>
          </w:rPr>
          <w:fldChar w:fldCharType="end"/>
        </w:r>
      </w:hyperlink>
      <w:r w:rsidR="009906E4">
        <w:rPr>
          <w:rFonts w:cs="Arial Unicode MS"/>
        </w:rPr>
        <w:t xml:space="preserve"> did not observe</w:t>
      </w:r>
      <w:r w:rsidR="009E22CE" w:rsidRPr="00C0292D">
        <w:rPr>
          <w:rFonts w:cs="Arial Unicode MS"/>
        </w:rPr>
        <w:t xml:space="preserve"> hydrolysis with diphenyl ether. </w:t>
      </w:r>
    </w:p>
    <w:p w14:paraId="7CC5A2F3" w14:textId="29E04C64" w:rsidR="009E22CE" w:rsidRPr="00C0292D" w:rsidRDefault="009E22CE" w:rsidP="009E22CE">
      <w:pPr>
        <w:spacing w:line="360" w:lineRule="auto"/>
        <w:ind w:firstLine="720"/>
        <w:jc w:val="both"/>
        <w:rPr>
          <w:rFonts w:cs="Arial Unicode MS"/>
        </w:rPr>
      </w:pPr>
      <w:r w:rsidRPr="00C0292D">
        <w:rPr>
          <w:rFonts w:cs="Arial Unicode MS"/>
        </w:rPr>
        <w:t xml:space="preserve"> To validate th</w:t>
      </w:r>
      <w:r>
        <w:rPr>
          <w:rFonts w:cs="Arial Unicode MS"/>
        </w:rPr>
        <w:t>e</w:t>
      </w:r>
      <w:r w:rsidRPr="00C0292D">
        <w:rPr>
          <w:rFonts w:cs="Arial Unicode MS"/>
        </w:rPr>
        <w:t xml:space="preserve"> possible</w:t>
      </w:r>
      <w:r>
        <w:rPr>
          <w:rFonts w:cs="Arial Unicode MS"/>
        </w:rPr>
        <w:t xml:space="preserve"> presence</w:t>
      </w:r>
      <w:r w:rsidRPr="00C0292D">
        <w:rPr>
          <w:rFonts w:cs="Arial Unicode MS"/>
        </w:rPr>
        <w:t xml:space="preserve"> of oligomer</w:t>
      </w:r>
      <w:r>
        <w:rPr>
          <w:rFonts w:cs="Arial Unicode MS"/>
        </w:rPr>
        <w:t>s</w:t>
      </w:r>
      <w:r w:rsidRPr="00C0292D">
        <w:rPr>
          <w:rFonts w:cs="Arial Unicode MS"/>
        </w:rPr>
        <w:t>, a temperature depend</w:t>
      </w:r>
      <w:r>
        <w:rPr>
          <w:rFonts w:cs="Arial Unicode MS"/>
        </w:rPr>
        <w:t>e</w:t>
      </w:r>
      <w:r w:rsidRPr="00C0292D">
        <w:rPr>
          <w:rFonts w:cs="Arial Unicode MS"/>
        </w:rPr>
        <w:t>nt NMR experiment was performed with the sample in CDCl</w:t>
      </w:r>
      <w:r w:rsidRPr="00C0292D">
        <w:rPr>
          <w:rFonts w:cs="Arial Unicode MS"/>
          <w:vertAlign w:val="subscript"/>
        </w:rPr>
        <w:t>3</w:t>
      </w:r>
      <w:r w:rsidRPr="00C0292D">
        <w:rPr>
          <w:rFonts w:cs="Arial Unicode MS"/>
        </w:rPr>
        <w:t>. For this experiment 0.0975g of (MeAsO)</w:t>
      </w:r>
      <w:r w:rsidRPr="00C0292D">
        <w:rPr>
          <w:rFonts w:cs="Arial Unicode MS"/>
          <w:vertAlign w:val="subscript"/>
        </w:rPr>
        <w:t>x</w:t>
      </w:r>
      <w:r w:rsidRPr="00C0292D">
        <w:rPr>
          <w:rFonts w:cs="Arial Unicode MS"/>
        </w:rPr>
        <w:t xml:space="preserve"> was dissolved in 1000 ul of CDCl</w:t>
      </w:r>
      <w:r w:rsidRPr="00C0292D">
        <w:rPr>
          <w:rFonts w:cs="Arial Unicode MS"/>
          <w:vertAlign w:val="subscript"/>
        </w:rPr>
        <w:t>3</w:t>
      </w:r>
      <w:r w:rsidRPr="00C0292D">
        <w:rPr>
          <w:rFonts w:cs="Arial Unicode MS"/>
        </w:rPr>
        <w:t>. The sample was initially cooled down to 273.15K and the temperat</w:t>
      </w:r>
      <w:r w:rsidR="00D62F2C">
        <w:rPr>
          <w:rFonts w:cs="Arial Unicode MS"/>
        </w:rPr>
        <w:t>ure was slowly brought up in 10 degree</w:t>
      </w:r>
      <w:r w:rsidRPr="00C0292D">
        <w:rPr>
          <w:rFonts w:cs="Arial Unicode MS"/>
        </w:rPr>
        <w:t xml:space="preserve"> increments. </w:t>
      </w:r>
    </w:p>
    <w:p w14:paraId="450947C7" w14:textId="77777777" w:rsidR="009E22CE" w:rsidRPr="00C0292D" w:rsidRDefault="009E22CE" w:rsidP="009E22CE">
      <w:pPr>
        <w:spacing w:line="360" w:lineRule="auto"/>
        <w:jc w:val="center"/>
        <w:rPr>
          <w:rFonts w:cs="Arial Unicode MS"/>
        </w:rPr>
      </w:pPr>
      <w:r w:rsidRPr="00C0292D">
        <w:rPr>
          <w:rFonts w:cs="Arial Unicode MS"/>
        </w:rPr>
        <w:object w:dxaOrig="13531" w:dyaOrig="11731" w14:anchorId="6E3D69F1">
          <v:shape id="_x0000_i1038" type="#_x0000_t75" style="width:347.65pt;height:300.35pt" o:ole="">
            <v:imagedata r:id="rId58" o:title=""/>
          </v:shape>
          <o:OLEObject Type="Embed" ProgID="MestReNova.Document.1" ShapeID="_x0000_i1038" DrawAspect="Content" ObjectID="_1477505304" r:id="rId59"/>
        </w:object>
      </w:r>
    </w:p>
    <w:p w14:paraId="10136EBE" w14:textId="77777777" w:rsidR="009E22CE" w:rsidRPr="00C0292D" w:rsidRDefault="009E22CE" w:rsidP="009E22CE">
      <w:pPr>
        <w:pStyle w:val="McGillFigureCaption"/>
        <w:jc w:val="center"/>
        <w:rPr>
          <w:rStyle w:val="McGillBoldMcGillSVisualEmphasis"/>
          <w:rFonts w:cs="Arial Unicode MS"/>
        </w:rPr>
      </w:pPr>
      <w:bookmarkStart w:id="144" w:name="_Toc403762185"/>
      <w:r w:rsidRPr="00C0292D">
        <w:rPr>
          <w:rFonts w:cs="Arial Unicode MS"/>
          <w:b/>
        </w:rPr>
        <w:lastRenderedPageBreak/>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AB5BEE">
        <w:rPr>
          <w:rFonts w:cs="Arial Unicode MS"/>
          <w:b/>
          <w:noProof/>
        </w:rPr>
        <w:t>24</w:t>
      </w:r>
      <w:r w:rsidRPr="00C0292D">
        <w:rPr>
          <w:rFonts w:cs="Arial Unicode MS"/>
          <w:b/>
        </w:rPr>
        <w:fldChar w:fldCharType="end"/>
      </w:r>
      <w:r w:rsidRPr="00C0292D">
        <w:rPr>
          <w:rFonts w:cs="Arial Unicode MS"/>
          <w:b/>
        </w:rPr>
        <w:t>:</w:t>
      </w:r>
      <w:r w:rsidRPr="00C0292D">
        <w:rPr>
          <w:rFonts w:cs="Arial Unicode MS"/>
        </w:rPr>
        <w:t xml:space="preserve"> </w:t>
      </w:r>
      <w:r w:rsidRPr="00C0292D">
        <w:rPr>
          <w:rStyle w:val="McGillBoldMcGillSVisualEmphasis"/>
          <w:rFonts w:cs="Arial Unicode MS"/>
        </w:rPr>
        <w:t>Temperature variation on the sample of (MeAsO)x dissolved in CDCl3, 1) 273.15 K, 2) 283.15, 3)298.15 K, 4)313.15K, 5) 323.15K.</w:t>
      </w:r>
      <w:bookmarkEnd w:id="144"/>
    </w:p>
    <w:p w14:paraId="07611B4E" w14:textId="45361449" w:rsidR="008575C0" w:rsidRPr="008575C0" w:rsidRDefault="009E22CE" w:rsidP="00780946">
      <w:pPr>
        <w:spacing w:line="360" w:lineRule="auto"/>
        <w:ind w:firstLine="720"/>
        <w:jc w:val="both"/>
        <w:rPr>
          <w:rFonts w:cs="Arial Unicode MS"/>
        </w:rPr>
      </w:pPr>
      <w:r w:rsidRPr="00C0292D">
        <w:rPr>
          <w:rFonts w:cs="Arial Unicode MS"/>
        </w:rPr>
        <w:t xml:space="preserve">As the temperature increases, a shoulder peak </w:t>
      </w:r>
      <w:r w:rsidR="000119F0">
        <w:rPr>
          <w:rFonts w:cs="Arial Unicode MS"/>
        </w:rPr>
        <w:t>appears</w:t>
      </w:r>
      <w:r w:rsidRPr="00C0292D">
        <w:rPr>
          <w:rFonts w:cs="Arial Unicode MS"/>
        </w:rPr>
        <w:t xml:space="preserve"> at 1.48 ppm. </w:t>
      </w:r>
      <w:r w:rsidR="00723FAB">
        <w:rPr>
          <w:rFonts w:cs="Arial Unicode MS"/>
        </w:rPr>
        <w:t>I</w:t>
      </w:r>
      <w:r w:rsidRPr="00C0292D">
        <w:rPr>
          <w:rFonts w:cs="Arial Unicode MS"/>
        </w:rPr>
        <w:t xml:space="preserve"> also notice in increase in the intensity of the peaks at 1.57 and 1.59. No coalescence of the peaks is observed suggesting that this process is slow on the NMR time scale. The integrals</w:t>
      </w:r>
      <w:r w:rsidR="00216AD7">
        <w:rPr>
          <w:rFonts w:cs="Arial Unicode MS"/>
        </w:rPr>
        <w:t xml:space="preserve"> return to their</w:t>
      </w:r>
      <w:r w:rsidRPr="00C0292D">
        <w:rPr>
          <w:rFonts w:cs="Arial Unicode MS"/>
        </w:rPr>
        <w:t xml:space="preserve"> original composition upon cooling</w:t>
      </w:r>
      <w:r w:rsidR="00216AD7">
        <w:rPr>
          <w:rFonts w:cs="Arial Unicode MS"/>
        </w:rPr>
        <w:t>, showing that the oligermisation is reversible</w:t>
      </w:r>
      <w:r w:rsidRPr="00C0292D">
        <w:rPr>
          <w:rFonts w:cs="Arial Unicode MS"/>
        </w:rPr>
        <w:t xml:space="preserve">. </w:t>
      </w:r>
      <w:r w:rsidR="00216AD7">
        <w:rPr>
          <w:rFonts w:cs="Arial Unicode MS"/>
        </w:rPr>
        <w:t>The reversible oligermisation shows that the As-As bond is labile in CDCl</w:t>
      </w:r>
      <w:r w:rsidR="00216AD7">
        <w:rPr>
          <w:rFonts w:cs="Arial Unicode MS"/>
        </w:rPr>
        <w:softHyphen/>
      </w:r>
      <w:r w:rsidR="00216AD7">
        <w:rPr>
          <w:rFonts w:cs="Arial Unicode MS"/>
          <w:vertAlign w:val="subscript"/>
        </w:rPr>
        <w:t>3</w:t>
      </w:r>
      <w:r w:rsidR="00216AD7">
        <w:rPr>
          <w:rFonts w:cs="Arial Unicode MS"/>
        </w:rPr>
        <w:t xml:space="preserve"> and could break to reform different oligermic species. </w:t>
      </w:r>
      <w:r w:rsidR="008575C0">
        <w:rPr>
          <w:rFonts w:cs="Arial Unicode MS"/>
        </w:rPr>
        <w:t>Unfortunately, due to instrumental limitations it was not possible to extend the temperature range for this experiment. When (MeAsO)</w:t>
      </w:r>
      <w:r w:rsidR="008575C0">
        <w:rPr>
          <w:rFonts w:cs="Arial Unicode MS"/>
          <w:vertAlign w:val="subscript"/>
        </w:rPr>
        <w:t xml:space="preserve">x </w:t>
      </w:r>
      <w:r w:rsidR="008575C0">
        <w:rPr>
          <w:rFonts w:cs="Arial Unicode MS"/>
        </w:rPr>
        <w:t>is dissolved in D</w:t>
      </w:r>
      <w:r w:rsidR="008575C0">
        <w:rPr>
          <w:rFonts w:cs="Arial Unicode MS"/>
          <w:vertAlign w:val="subscript"/>
        </w:rPr>
        <w:t>2</w:t>
      </w:r>
      <w:r w:rsidR="008575C0">
        <w:rPr>
          <w:rFonts w:cs="Arial Unicode MS"/>
        </w:rPr>
        <w:t>O, only one peak at 1.36ppm is observed corresponding to the hydrolyzed species MeAs(OH)</w:t>
      </w:r>
      <w:r w:rsidR="008575C0">
        <w:rPr>
          <w:rFonts w:cs="Arial Unicode MS"/>
          <w:vertAlign w:val="subscript"/>
        </w:rPr>
        <w:t>2</w:t>
      </w:r>
      <w:r w:rsidR="008575C0">
        <w:rPr>
          <w:rFonts w:cs="Arial Unicode MS"/>
        </w:rPr>
        <w:t xml:space="preserve">. </w:t>
      </w:r>
      <w:r w:rsidR="00F576E8">
        <w:rPr>
          <w:rFonts w:cs="Arial Unicode MS"/>
        </w:rPr>
        <w:t xml:space="preserve">As this was the case, I chose to continue the investigation by looking into the interaction between monomethylarsenic species with cysteine in aqueous solutions. </w:t>
      </w:r>
    </w:p>
    <w:p w14:paraId="793CF1F5" w14:textId="55D51F54" w:rsidR="009E22CE" w:rsidRPr="00C0292D" w:rsidRDefault="00780946" w:rsidP="009906E4">
      <w:pPr>
        <w:spacing w:line="360" w:lineRule="auto"/>
        <w:ind w:firstLine="720"/>
        <w:jc w:val="both"/>
        <w:rPr>
          <w:rFonts w:cs="Arial Unicode MS"/>
        </w:rPr>
      </w:pPr>
      <w:r>
        <w:rPr>
          <w:rFonts w:cs="Arial Unicode MS"/>
        </w:rPr>
        <w:t xml:space="preserve">This series of experiments could be </w:t>
      </w:r>
      <w:r w:rsidR="00216AD7">
        <w:rPr>
          <w:rFonts w:cs="Arial Unicode MS"/>
        </w:rPr>
        <w:t>extended by the use of</w:t>
      </w:r>
      <w:r>
        <w:rPr>
          <w:rFonts w:cs="Arial Unicode MS"/>
        </w:rPr>
        <w:t xml:space="preserve"> different solvents</w:t>
      </w:r>
      <w:r w:rsidR="00E73A90">
        <w:rPr>
          <w:rFonts w:cs="Arial Unicode MS"/>
        </w:rPr>
        <w:t xml:space="preserve">, </w:t>
      </w:r>
      <w:r w:rsidR="00E73A90" w:rsidRPr="00C0292D">
        <w:rPr>
          <w:rFonts w:cs="Arial Unicode MS"/>
        </w:rPr>
        <w:t>in</w:t>
      </w:r>
      <w:r w:rsidR="009E22CE" w:rsidRPr="00C0292D">
        <w:rPr>
          <w:rFonts w:cs="Arial Unicode MS"/>
        </w:rPr>
        <w:t xml:space="preserve"> </w:t>
      </w:r>
      <w:r>
        <w:rPr>
          <w:rFonts w:cs="Arial Unicode MS"/>
        </w:rPr>
        <w:t>particular diphenylether (</w:t>
      </w:r>
      <w:r w:rsidR="009E22CE" w:rsidRPr="00C0292D">
        <w:rPr>
          <w:rFonts w:cs="Arial Unicode MS"/>
        </w:rPr>
        <w:t>the solvent used by Marsmann et al</w:t>
      </w:r>
      <w:hyperlink w:anchor="_ENREF_4_10" w:tooltip="Marsmann, 1970 #196" w:history="1">
        <w:r w:rsidR="00C41A0D">
          <w:rPr>
            <w:rFonts w:cs="Arial Unicode MS"/>
          </w:rPr>
          <w:fldChar w:fldCharType="begin"/>
        </w:r>
        <w:r w:rsidR="00C41A0D">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C41A0D">
          <w:rPr>
            <w:rFonts w:cs="Arial Unicode MS"/>
          </w:rPr>
          <w:fldChar w:fldCharType="separate"/>
        </w:r>
        <w:r w:rsidR="00C41A0D" w:rsidRPr="00166D55">
          <w:rPr>
            <w:rFonts w:cs="Arial Unicode MS"/>
            <w:noProof/>
            <w:vertAlign w:val="superscript"/>
          </w:rPr>
          <w:t>10</w:t>
        </w:r>
        <w:r w:rsidR="00C41A0D">
          <w:rPr>
            <w:rFonts w:cs="Arial Unicode MS"/>
          </w:rPr>
          <w:fldChar w:fldCharType="end"/>
        </w:r>
      </w:hyperlink>
      <w:r w:rsidR="009E22CE" w:rsidRPr="00C0292D">
        <w:rPr>
          <w:rFonts w:cs="Arial Unicode MS"/>
        </w:rPr>
        <w:t xml:space="preserve">). </w:t>
      </w:r>
      <w:r w:rsidR="00216AD7">
        <w:rPr>
          <w:rFonts w:cs="Arial Unicode MS"/>
        </w:rPr>
        <w:t>In addition c</w:t>
      </w:r>
      <w:r w:rsidR="009E22CE" w:rsidRPr="00C0292D">
        <w:rPr>
          <w:rFonts w:cs="Arial Unicode MS"/>
        </w:rPr>
        <w:t>oncentration variation</w:t>
      </w:r>
      <w:r w:rsidR="00216AD7">
        <w:rPr>
          <w:rFonts w:cs="Arial Unicode MS"/>
        </w:rPr>
        <w:t xml:space="preserve"> could be looked at</w:t>
      </w:r>
      <w:r w:rsidR="009E22CE" w:rsidRPr="00C0292D">
        <w:rPr>
          <w:rFonts w:cs="Arial Unicode MS"/>
        </w:rPr>
        <w:t xml:space="preserve"> especially high concentrations of (MeAsO)</w:t>
      </w:r>
      <w:r w:rsidR="009E22CE" w:rsidRPr="00C0292D">
        <w:rPr>
          <w:rFonts w:cs="Arial Unicode MS"/>
          <w:vertAlign w:val="subscript"/>
        </w:rPr>
        <w:t>x</w:t>
      </w:r>
      <w:r w:rsidR="009906E4">
        <w:rPr>
          <w:rFonts w:cs="Arial Unicode MS"/>
        </w:rPr>
        <w:t xml:space="preserve">. </w:t>
      </w:r>
    </w:p>
    <w:p w14:paraId="321B3945" w14:textId="71AAB706" w:rsidR="009E22CE" w:rsidRPr="00C0292D" w:rsidRDefault="009E22CE" w:rsidP="009E22CE">
      <w:pPr>
        <w:pStyle w:val="McGillSecondLevelSubheading"/>
        <w:rPr>
          <w:rFonts w:cs="Arial Unicode MS"/>
        </w:rPr>
      </w:pPr>
      <w:bookmarkStart w:id="145" w:name="_Toc403762253"/>
      <w:r w:rsidRPr="00C0292D">
        <w:rPr>
          <w:rFonts w:cs="Arial Unicode MS"/>
        </w:rPr>
        <w:t>3.2.</w:t>
      </w:r>
      <w:r w:rsidR="00017D05">
        <w:rPr>
          <w:rFonts w:cs="Arial Unicode MS"/>
        </w:rPr>
        <w:t>2</w:t>
      </w:r>
      <w:r w:rsidRPr="00C0292D">
        <w:rPr>
          <w:rFonts w:cs="Arial Unicode MS"/>
        </w:rPr>
        <w:t xml:space="preserve"> Interaction of MeAs(OH)</w:t>
      </w:r>
      <w:r w:rsidRPr="00C0292D">
        <w:rPr>
          <w:rFonts w:cs="Arial Unicode MS"/>
          <w:vertAlign w:val="subscript"/>
        </w:rPr>
        <w:t>2</w:t>
      </w:r>
      <w:r w:rsidRPr="00C0292D">
        <w:rPr>
          <w:rFonts w:cs="Arial Unicode MS"/>
        </w:rPr>
        <w:t xml:space="preserve"> with cysteine</w:t>
      </w:r>
      <w:bookmarkEnd w:id="145"/>
    </w:p>
    <w:p w14:paraId="5970C9E2" w14:textId="000EFE4A" w:rsidR="009E22CE" w:rsidRDefault="009E22CE" w:rsidP="009E22CE">
      <w:pPr>
        <w:spacing w:line="360" w:lineRule="auto"/>
        <w:jc w:val="both"/>
        <w:rPr>
          <w:rFonts w:cs="Arial Unicode MS"/>
        </w:rPr>
      </w:pPr>
      <w:r w:rsidRPr="00C0292D">
        <w:rPr>
          <w:rFonts w:cs="Arial Unicode MS"/>
        </w:rPr>
        <w:lastRenderedPageBreak/>
        <w:tab/>
        <w:t xml:space="preserve">Previously in the project </w:t>
      </w:r>
      <w:r w:rsidR="00723FAB">
        <w:rPr>
          <w:rFonts w:cs="Arial Unicode MS"/>
        </w:rPr>
        <w:t>I</w:t>
      </w:r>
      <w:r w:rsidRPr="00C0292D">
        <w:rPr>
          <w:rFonts w:cs="Arial Unicode MS"/>
        </w:rPr>
        <w:t xml:space="preserve"> characterised the interaction of dimethyl arsenicals with cysteine. This provided us with a new and expected insight into the lability and kinetics of the As-S bond. With monomethyl derivatives the situation is more complicated as the arsenic can bind with two cysteines. </w:t>
      </w:r>
    </w:p>
    <w:p w14:paraId="56FDB752" w14:textId="77777777" w:rsidR="009E22CE" w:rsidRDefault="006E3528" w:rsidP="009E22CE">
      <w:pPr>
        <w:spacing w:line="360" w:lineRule="auto"/>
        <w:jc w:val="both"/>
        <w:rPr>
          <w:rFonts w:cs="Arial Unicode MS"/>
          <w:noProof/>
          <w:lang w:val="en-US" w:eastAsia="zh-CN"/>
        </w:rPr>
      </w:pPr>
      <w:r w:rsidRPr="009E22CE">
        <w:rPr>
          <w:rFonts w:cs="Arial Unicode MS"/>
          <w:noProof/>
          <w:lang w:val="en-US" w:eastAsia="zh-CN"/>
        </w:rPr>
        <w:drawing>
          <wp:inline distT="0" distB="0" distL="0" distR="0" wp14:anchorId="7D414D0A" wp14:editId="4D358460">
            <wp:extent cx="5477510" cy="65532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7510" cy="655320"/>
                    </a:xfrm>
                    <a:prstGeom prst="rect">
                      <a:avLst/>
                    </a:prstGeom>
                    <a:noFill/>
                    <a:ln>
                      <a:noFill/>
                    </a:ln>
                  </pic:spPr>
                </pic:pic>
              </a:graphicData>
            </a:graphic>
          </wp:inline>
        </w:drawing>
      </w:r>
    </w:p>
    <w:p w14:paraId="5E6EA4EC" w14:textId="77777777" w:rsidR="009E22CE" w:rsidRPr="00650197" w:rsidRDefault="009E22CE" w:rsidP="009E22CE">
      <w:pPr>
        <w:pStyle w:val="McGillFigureCaption"/>
        <w:jc w:val="center"/>
        <w:rPr>
          <w:rFonts w:cs="Arial Unicode MS"/>
          <w:b/>
        </w:rPr>
      </w:pPr>
      <w:bookmarkStart w:id="146" w:name="_Toc403762186"/>
      <w:r w:rsidRPr="00650197">
        <w:rPr>
          <w:b/>
        </w:rPr>
        <w:t xml:space="preserve">Figure </w:t>
      </w:r>
      <w:r w:rsidRPr="00650197">
        <w:rPr>
          <w:b/>
        </w:rPr>
        <w:fldChar w:fldCharType="begin"/>
      </w:r>
      <w:r w:rsidRPr="00650197">
        <w:rPr>
          <w:b/>
        </w:rPr>
        <w:instrText xml:space="preserve"> SEQ Figure \* ARABIC </w:instrText>
      </w:r>
      <w:r w:rsidRPr="00650197">
        <w:rPr>
          <w:b/>
        </w:rPr>
        <w:fldChar w:fldCharType="separate"/>
      </w:r>
      <w:r w:rsidR="00AB5BEE">
        <w:rPr>
          <w:b/>
          <w:noProof/>
        </w:rPr>
        <w:t>25</w:t>
      </w:r>
      <w:r w:rsidRPr="00650197">
        <w:rPr>
          <w:b/>
        </w:rPr>
        <w:fldChar w:fldCharType="end"/>
      </w:r>
      <w:r w:rsidRPr="00650197">
        <w:rPr>
          <w:b/>
        </w:rPr>
        <w:t>: Interaction of Cysteine with DMA in aqueous solution</w:t>
      </w:r>
      <w:bookmarkEnd w:id="146"/>
    </w:p>
    <w:p w14:paraId="15A77A44" w14:textId="77777777" w:rsidR="00092181" w:rsidRPr="006755A6" w:rsidRDefault="009E22CE" w:rsidP="009E22CE">
      <w:pPr>
        <w:spacing w:line="360" w:lineRule="auto"/>
        <w:jc w:val="both"/>
        <w:rPr>
          <w:rFonts w:cs="Arial Unicode MS"/>
          <w:b/>
        </w:rPr>
      </w:pPr>
      <w:r w:rsidRPr="006755A6">
        <w:rPr>
          <w:rFonts w:cs="Arial Unicode MS"/>
          <w:b/>
        </w:rPr>
        <w:t xml:space="preserve">Preparation of Monomethyl arsenious acid solution. </w:t>
      </w:r>
    </w:p>
    <w:p w14:paraId="5405B519" w14:textId="3EBD139F" w:rsidR="009E22CE" w:rsidRPr="00535DCA" w:rsidRDefault="009E22CE" w:rsidP="00092181">
      <w:pPr>
        <w:spacing w:line="360" w:lineRule="auto"/>
        <w:ind w:firstLine="720"/>
        <w:jc w:val="both"/>
        <w:rPr>
          <w:rFonts w:cs="Arial Unicode MS"/>
        </w:rPr>
      </w:pPr>
      <w:r w:rsidRPr="00C0292D">
        <w:rPr>
          <w:rFonts w:cs="Arial Unicode MS"/>
        </w:rPr>
        <w:t>A solution of (MeAsO)</w:t>
      </w:r>
      <w:r w:rsidRPr="00C0292D">
        <w:rPr>
          <w:rFonts w:cs="Arial Unicode MS"/>
          <w:vertAlign w:val="subscript"/>
        </w:rPr>
        <w:t>x</w:t>
      </w:r>
      <w:r w:rsidRPr="00C0292D">
        <w:rPr>
          <w:rFonts w:cs="Arial Unicode MS"/>
        </w:rPr>
        <w:t xml:space="preserve"> was prepared by dissolving 0.0245 g of the compound in 1.0 ml of D</w:t>
      </w:r>
      <w:r w:rsidRPr="00C0292D">
        <w:rPr>
          <w:rFonts w:cs="Arial Unicode MS"/>
          <w:vertAlign w:val="subscript"/>
        </w:rPr>
        <w:t>2</w:t>
      </w:r>
      <w:r w:rsidRPr="00C0292D">
        <w:rPr>
          <w:rFonts w:cs="Arial Unicode MS"/>
        </w:rPr>
        <w:t>O (buffered with 10% deuterated sodium phosphate). A 231 mM solution of cysteine was prepared by dissolving 0.0277g of cysteine in 2000 ul of the same buffered D</w:t>
      </w:r>
      <w:r w:rsidRPr="00C0292D">
        <w:rPr>
          <w:rFonts w:cs="Arial Unicode MS"/>
          <w:vertAlign w:val="subscript"/>
        </w:rPr>
        <w:t>2</w:t>
      </w:r>
      <w:r w:rsidRPr="00C0292D">
        <w:rPr>
          <w:rFonts w:cs="Arial Unicode MS"/>
        </w:rPr>
        <w:t>O. All solutions were deoxygenated by bubbling N</w:t>
      </w:r>
      <w:r w:rsidRPr="00C0292D">
        <w:rPr>
          <w:rFonts w:cs="Arial Unicode MS"/>
          <w:vertAlign w:val="subscript"/>
        </w:rPr>
        <w:t>2</w:t>
      </w:r>
      <w:r w:rsidRPr="00C0292D">
        <w:rPr>
          <w:rFonts w:cs="Arial Unicode MS"/>
        </w:rPr>
        <w:t xml:space="preserve"> for 10 minutes. For the NMR titration, 500ul of the stock (MeAsO)</w:t>
      </w:r>
      <w:r w:rsidRPr="00C0292D">
        <w:rPr>
          <w:rFonts w:cs="Arial Unicode MS"/>
          <w:vertAlign w:val="subscript"/>
        </w:rPr>
        <w:t>x</w:t>
      </w:r>
      <w:r w:rsidRPr="00C0292D">
        <w:rPr>
          <w:rFonts w:cs="Arial Unicode MS"/>
        </w:rPr>
        <w:t xml:space="preserve"> solution placed in a NMR tube. The </w:t>
      </w:r>
      <w:r w:rsidR="00237FFC">
        <w:rPr>
          <w:rFonts w:cs="Arial Unicode MS"/>
        </w:rPr>
        <w:t>c</w:t>
      </w:r>
      <w:r w:rsidRPr="00C0292D">
        <w:rPr>
          <w:rFonts w:cs="Arial Unicode MS"/>
        </w:rPr>
        <w:t xml:space="preserve">ysteine solution was titrated into the NMR tube at 100ul aliquots followed by 30 sec of </w:t>
      </w:r>
      <w:r w:rsidR="00050EEC">
        <w:rPr>
          <w:rFonts w:cs="Arial Unicode MS"/>
        </w:rPr>
        <w:t>intense vortex</w:t>
      </w:r>
      <w:r w:rsidR="00237FFC">
        <w:rPr>
          <w:rFonts w:cs="Arial Unicode MS"/>
        </w:rPr>
        <w:t xml:space="preserve"> mixing</w:t>
      </w:r>
      <w:r w:rsidR="00050EEC">
        <w:rPr>
          <w:rFonts w:cs="Arial Unicode MS"/>
        </w:rPr>
        <w:t xml:space="preserve"> followed by 5 minutes wait time</w:t>
      </w:r>
      <w:r w:rsidRPr="00C0292D">
        <w:rPr>
          <w:rFonts w:cs="Arial Unicode MS"/>
        </w:rPr>
        <w:t xml:space="preserve">. </w:t>
      </w:r>
      <w:r w:rsidRPr="00C0292D">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 xml:space="preserve">O) δ 4.06 (dd, </w:t>
      </w:r>
      <w:r w:rsidRPr="00C0292D">
        <w:rPr>
          <w:rFonts w:cs="Arial Unicode MS"/>
          <w:i/>
          <w:iCs/>
        </w:rPr>
        <w:t>J</w:t>
      </w:r>
      <w:r w:rsidRPr="00C0292D">
        <w:rPr>
          <w:rFonts w:cs="Arial Unicode MS"/>
        </w:rPr>
        <w:t xml:space="preserve"> = 11.1, 5.1 Hz, 10H), 3.54 – 3.24 (m, 21H), 1.76 (s, 13H</w:t>
      </w:r>
      <w:r w:rsidR="00535DCA">
        <w:rPr>
          <w:rFonts w:cs="Arial Unicode MS"/>
        </w:rPr>
        <w:t>), 1.63 (s, 4H), 1.36 (s, 16H).</w:t>
      </w:r>
    </w:p>
    <w:p w14:paraId="64E20731" w14:textId="3ECB0556" w:rsidR="009E22CE" w:rsidRPr="00C0292D" w:rsidRDefault="009E22CE" w:rsidP="00F576E8">
      <w:pPr>
        <w:spacing w:line="360" w:lineRule="auto"/>
        <w:ind w:firstLine="720"/>
        <w:jc w:val="both"/>
        <w:rPr>
          <w:rFonts w:cs="Arial Unicode MS"/>
        </w:rPr>
      </w:pPr>
      <w:r w:rsidRPr="00C0292D">
        <w:rPr>
          <w:rFonts w:cs="Arial Unicode MS"/>
        </w:rPr>
        <w:t xml:space="preserve">The peaks </w:t>
      </w:r>
      <w:r w:rsidR="00113845">
        <w:rPr>
          <w:rFonts w:cs="Arial Unicode MS"/>
        </w:rPr>
        <w:t>have been assigned</w:t>
      </w:r>
      <w:r w:rsidRPr="00C0292D">
        <w:rPr>
          <w:rFonts w:cs="Arial Unicode MS"/>
        </w:rPr>
        <w:t xml:space="preserve"> to the following species, 1.76 ppm peak corresponds to </w:t>
      </w:r>
      <w:r w:rsidR="00156007">
        <w:rPr>
          <w:rFonts w:cs="Arial Unicode MS"/>
        </w:rPr>
        <w:t xml:space="preserve">the methyls on </w:t>
      </w:r>
      <w:r w:rsidRPr="00C0292D">
        <w:rPr>
          <w:rFonts w:cs="Arial Unicode MS"/>
        </w:rPr>
        <w:t>MeAs(Cys)</w:t>
      </w:r>
      <w:r w:rsidRPr="00C0292D">
        <w:rPr>
          <w:rFonts w:cs="Arial Unicode MS"/>
          <w:vertAlign w:val="subscript"/>
        </w:rPr>
        <w:t>2</w:t>
      </w:r>
      <w:r w:rsidRPr="00C0292D">
        <w:rPr>
          <w:rFonts w:cs="Arial Unicode MS"/>
        </w:rPr>
        <w:t>, 1.64 ppm peak to MeAs(OH)(Cys) and  1.358 ppm peak to MeAs(OH)</w:t>
      </w:r>
      <w:r w:rsidRPr="00C0292D">
        <w:rPr>
          <w:rFonts w:cs="Arial Unicode MS"/>
          <w:vertAlign w:val="subscript"/>
        </w:rPr>
        <w:t>2</w:t>
      </w:r>
      <w:r w:rsidRPr="00C0292D">
        <w:rPr>
          <w:rFonts w:cs="Arial Unicode MS"/>
        </w:rPr>
        <w:t>.</w:t>
      </w:r>
      <w:r w:rsidR="005D5356">
        <w:rPr>
          <w:rFonts w:cs="Arial Unicode MS"/>
        </w:rPr>
        <w:t xml:space="preserve"> </w:t>
      </w:r>
      <w:r w:rsidRPr="00C0292D">
        <w:rPr>
          <w:rFonts w:cs="Arial Unicode MS"/>
        </w:rPr>
        <w:t xml:space="preserve">From the integrals on the NMR spectra of the </w:t>
      </w:r>
      <w:r w:rsidR="00650197" w:rsidRPr="00C0292D">
        <w:rPr>
          <w:rFonts w:cs="Arial Unicode MS"/>
        </w:rPr>
        <w:t>system during</w:t>
      </w:r>
      <w:r w:rsidRPr="00C0292D">
        <w:rPr>
          <w:rFonts w:cs="Arial Unicode MS"/>
        </w:rPr>
        <w:t xml:space="preserve"> the titrations it is possible to work out the concentration of each </w:t>
      </w:r>
      <w:r w:rsidRPr="00C0292D">
        <w:rPr>
          <w:rFonts w:cs="Arial Unicode MS"/>
        </w:rPr>
        <w:lastRenderedPageBreak/>
        <w:t xml:space="preserve">species after each addition. As the concentration of the species change due to the dilution caused by the titration, it is easier to </w:t>
      </w:r>
      <w:r w:rsidR="00E73A90">
        <w:rPr>
          <w:rFonts w:cs="Arial Unicode MS"/>
        </w:rPr>
        <w:t>visualize</w:t>
      </w:r>
      <w:r>
        <w:rPr>
          <w:rFonts w:cs="Arial Unicode MS"/>
        </w:rPr>
        <w:t xml:space="preserve"> </w:t>
      </w:r>
      <w:r w:rsidRPr="00C0292D">
        <w:rPr>
          <w:rFonts w:cs="Arial Unicode MS"/>
        </w:rPr>
        <w:t>the species in terms of molar ratios:</w:t>
      </w:r>
    </w:p>
    <w:p w14:paraId="4E3AD6A4" w14:textId="77777777" w:rsidR="009E22CE" w:rsidRDefault="006E3528" w:rsidP="00156007">
      <w:pPr>
        <w:spacing w:line="360" w:lineRule="auto"/>
        <w:jc w:val="center"/>
        <w:rPr>
          <w:rFonts w:cs="Arial Unicode MS"/>
          <w:noProof/>
        </w:rPr>
      </w:pPr>
      <w:r w:rsidRPr="009E22CE">
        <w:rPr>
          <w:rFonts w:cs="Arial Unicode MS"/>
          <w:noProof/>
          <w:lang w:val="en-US" w:eastAsia="zh-CN"/>
        </w:rPr>
        <w:drawing>
          <wp:inline distT="0" distB="0" distL="0" distR="0" wp14:anchorId="1CC9AA04" wp14:editId="5E6546E2">
            <wp:extent cx="4447642" cy="3021178"/>
            <wp:effectExtent l="0" t="0" r="10160" b="8255"/>
            <wp:docPr id="3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2492460" w14:textId="77777777" w:rsidR="009E22CE" w:rsidRDefault="009E22CE" w:rsidP="009E22CE">
      <w:pPr>
        <w:pStyle w:val="McGillFigureCaption"/>
        <w:jc w:val="center"/>
        <w:rPr>
          <w:rFonts w:cs="Arial Unicode MS"/>
          <w:b/>
        </w:rPr>
      </w:pPr>
      <w:bookmarkStart w:id="147" w:name="_Toc403762187"/>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AB5BEE">
        <w:rPr>
          <w:rFonts w:cs="Arial Unicode MS"/>
          <w:b/>
          <w:noProof/>
        </w:rPr>
        <w:t>26</w:t>
      </w:r>
      <w:r w:rsidRPr="00C0292D">
        <w:rPr>
          <w:rFonts w:cs="Arial Unicode MS"/>
          <w:b/>
        </w:rPr>
        <w:fldChar w:fldCharType="end"/>
      </w:r>
      <w:r w:rsidRPr="00C0292D">
        <w:rPr>
          <w:rFonts w:cs="Arial Unicode MS"/>
          <w:b/>
        </w:rPr>
        <w:t>: NMR titration of Cysteine against MeAsOH in D</w:t>
      </w:r>
      <w:r w:rsidRPr="00C0292D">
        <w:rPr>
          <w:rFonts w:cs="Arial Unicode MS"/>
          <w:b/>
          <w:vertAlign w:val="subscript"/>
        </w:rPr>
        <w:t>2</w:t>
      </w:r>
      <w:r w:rsidRPr="00C0292D">
        <w:rPr>
          <w:rFonts w:cs="Arial Unicode MS"/>
          <w:b/>
        </w:rPr>
        <w:t>O</w:t>
      </w:r>
      <w:bookmarkEnd w:id="147"/>
    </w:p>
    <w:p w14:paraId="43092847" w14:textId="44FD95F1" w:rsidR="007B757B" w:rsidRDefault="00050EEC" w:rsidP="005D5356">
      <w:pPr>
        <w:pStyle w:val="McGillBodyText"/>
        <w:jc w:val="both"/>
        <w:rPr>
          <w:rFonts w:cs="Arial Unicode MS"/>
        </w:rPr>
      </w:pPr>
      <w:r>
        <w:tab/>
      </w:r>
      <w:r w:rsidR="005D5356">
        <w:t>These results show that cysteine interacts with MMA in D</w:t>
      </w:r>
      <w:r w:rsidR="005D5356">
        <w:rPr>
          <w:vertAlign w:val="subscript"/>
        </w:rPr>
        <w:t>2</w:t>
      </w:r>
      <w:r w:rsidR="005D5356">
        <w:t xml:space="preserve">O and does so at a rate </w:t>
      </w:r>
      <w:r w:rsidR="00216AD7">
        <w:t>slower</w:t>
      </w:r>
      <w:r w:rsidR="005D5356">
        <w:t xml:space="preserve"> than the NMR time scale as no line broadening was noticed. </w:t>
      </w:r>
      <w:r>
        <w:t>It is shown that after an excess (3 equiv) of cysteine is added, that only MeAs(Cys)</w:t>
      </w:r>
      <w:r>
        <w:rPr>
          <w:vertAlign w:val="subscript"/>
        </w:rPr>
        <w:t>2</w:t>
      </w:r>
      <w:r>
        <w:t xml:space="preserve"> remains in </w:t>
      </w:r>
      <w:r w:rsidR="005D5356">
        <w:t>solution, indicating that the two cysteine bound species is more stable</w:t>
      </w:r>
      <w:r>
        <w:t xml:space="preserve">. </w:t>
      </w:r>
      <w:r w:rsidR="005D5356">
        <w:t xml:space="preserve">What is interesting is that between 0 and 2 equivalents, the species all exist in solution. During a repeat of the experiment, the solution of 1 equivalent of cysteine was left to react for 2 hours and no additional change in peak integrals were observed, confirming that MeAs(OH)(Cys) is a stable intermediate. </w:t>
      </w:r>
      <w:r w:rsidR="00264B86">
        <w:t xml:space="preserve">In addition </w:t>
      </w:r>
      <w:r w:rsidR="00723FAB">
        <w:t>I</w:t>
      </w:r>
      <w:r w:rsidR="00264B86">
        <w:t xml:space="preserve"> titrated MMA into a solution of MeAs(Cys)</w:t>
      </w:r>
      <w:r w:rsidR="00264B86">
        <w:rPr>
          <w:vertAlign w:val="subscript"/>
        </w:rPr>
        <w:t>2</w:t>
      </w:r>
      <w:r w:rsidR="00264B86">
        <w:t xml:space="preserve"> to confirm that indeed the reaction was </w:t>
      </w:r>
      <w:r w:rsidR="00264B86">
        <w:lastRenderedPageBreak/>
        <w:t xml:space="preserve">reversible and saw peaks at </w:t>
      </w:r>
      <w:r w:rsidR="00911F91" w:rsidRPr="00C0292D">
        <w:rPr>
          <w:rFonts w:cs="Arial Unicode MS"/>
        </w:rPr>
        <w:t>1.64 ppm</w:t>
      </w:r>
      <w:r w:rsidR="00911F91">
        <w:rPr>
          <w:rFonts w:cs="Arial Unicode MS"/>
        </w:rPr>
        <w:t xml:space="preserve"> and </w:t>
      </w:r>
      <w:r w:rsidR="00911F91" w:rsidRPr="00C0292D">
        <w:rPr>
          <w:rFonts w:cs="Arial Unicode MS"/>
        </w:rPr>
        <w:t>1.3</w:t>
      </w:r>
      <w:r w:rsidR="00911F91">
        <w:rPr>
          <w:rFonts w:cs="Arial Unicode MS"/>
        </w:rPr>
        <w:t>6</w:t>
      </w:r>
      <w:r w:rsidR="00911F91" w:rsidRPr="00C0292D">
        <w:rPr>
          <w:rFonts w:cs="Arial Unicode MS"/>
        </w:rPr>
        <w:t xml:space="preserve"> ppm</w:t>
      </w:r>
      <w:r w:rsidR="00911F91">
        <w:rPr>
          <w:rFonts w:cs="Arial Unicode MS"/>
        </w:rPr>
        <w:t xml:space="preserve"> appear, corresponding to MeAs(OH)(Cys) and MeAs(OH)</w:t>
      </w:r>
      <w:r w:rsidR="00911F91">
        <w:rPr>
          <w:rFonts w:cs="Arial Unicode MS"/>
          <w:vertAlign w:val="subscript"/>
        </w:rPr>
        <w:t>2</w:t>
      </w:r>
      <w:r w:rsidR="00911F91">
        <w:rPr>
          <w:rFonts w:cs="Arial Unicode MS"/>
        </w:rPr>
        <w:t xml:space="preserve"> respectively. </w:t>
      </w:r>
    </w:p>
    <w:p w14:paraId="20256D5A" w14:textId="3E74639C" w:rsidR="00911F91" w:rsidRPr="00911F91" w:rsidRDefault="00911F91" w:rsidP="005D5356">
      <w:pPr>
        <w:pStyle w:val="McGillBodyText"/>
        <w:jc w:val="both"/>
      </w:pPr>
      <w:r>
        <w:rPr>
          <w:rFonts w:cs="Arial Unicode MS"/>
        </w:rPr>
        <w:tab/>
      </w:r>
      <w:r w:rsidR="00723FAB">
        <w:rPr>
          <w:rFonts w:cs="Arial Unicode MS"/>
        </w:rPr>
        <w:t xml:space="preserve">I have shown that monomethylarsenic species exhibit arsenic sulfur and arsenic oxygen bond lability, similar to dimethylarsenic species. </w:t>
      </w:r>
      <w:r w:rsidR="00D62F2C">
        <w:rPr>
          <w:rFonts w:cs="Arial Unicode MS"/>
        </w:rPr>
        <w:t xml:space="preserve">The next step is to see if this rate of this lability could be characterised using NMR techniques. </w:t>
      </w:r>
    </w:p>
    <w:p w14:paraId="0B0545B4" w14:textId="4C436E75" w:rsidR="009E22CE" w:rsidRPr="00C0292D" w:rsidRDefault="009E22CE" w:rsidP="009E22CE">
      <w:pPr>
        <w:pStyle w:val="McGillSecondLevelSubheading"/>
        <w:rPr>
          <w:rFonts w:cs="Arial Unicode MS"/>
        </w:rPr>
      </w:pPr>
      <w:bookmarkStart w:id="148" w:name="_Toc403762254"/>
      <w:r w:rsidRPr="00C0292D">
        <w:rPr>
          <w:rFonts w:cs="Arial Unicode MS"/>
        </w:rPr>
        <w:t>3.2.</w:t>
      </w:r>
      <w:r w:rsidR="00017D05">
        <w:rPr>
          <w:rFonts w:cs="Arial Unicode MS"/>
        </w:rPr>
        <w:t>3</w:t>
      </w:r>
      <w:r w:rsidRPr="00C0292D">
        <w:rPr>
          <w:rFonts w:cs="Arial Unicode MS"/>
        </w:rPr>
        <w:t xml:space="preserve"> Temperature sensitivity of the methyl peak</w:t>
      </w:r>
      <w:bookmarkEnd w:id="148"/>
      <w:r w:rsidRPr="00C0292D">
        <w:rPr>
          <w:rFonts w:cs="Arial Unicode MS"/>
        </w:rPr>
        <w:t xml:space="preserve"> </w:t>
      </w:r>
    </w:p>
    <w:p w14:paraId="644FC129" w14:textId="4A45450A" w:rsidR="009E22CE" w:rsidRPr="00C0292D" w:rsidRDefault="009E22CE" w:rsidP="009E22CE">
      <w:pPr>
        <w:spacing w:line="360" w:lineRule="auto"/>
        <w:jc w:val="both"/>
        <w:rPr>
          <w:rFonts w:cs="Arial Unicode MS"/>
        </w:rPr>
      </w:pPr>
      <w:r w:rsidRPr="00C0292D">
        <w:rPr>
          <w:rFonts w:cs="Arial Unicode MS"/>
        </w:rPr>
        <w:tab/>
        <w:t xml:space="preserve">As arsenic has a lone pair, the arsenic the species MeAs(OH)(Cys) is chiral and forms an overall diastereomer with the chiral α Carbon in the cysteine. This should result in the presence of two peaks for this species as opposed to the singlet that </w:t>
      </w:r>
      <w:r w:rsidR="00723FAB">
        <w:rPr>
          <w:rFonts w:cs="Arial Unicode MS"/>
        </w:rPr>
        <w:t>I</w:t>
      </w:r>
      <w:r w:rsidRPr="00C0292D">
        <w:rPr>
          <w:rFonts w:cs="Arial Unicode MS"/>
        </w:rPr>
        <w:t xml:space="preserve"> observe</w:t>
      </w:r>
      <w:r w:rsidR="00723FAB">
        <w:rPr>
          <w:rFonts w:cs="Arial Unicode MS"/>
        </w:rPr>
        <w:t>d</w:t>
      </w:r>
      <w:r w:rsidRPr="00C0292D">
        <w:rPr>
          <w:rFonts w:cs="Arial Unicode MS"/>
        </w:rPr>
        <w:t xml:space="preserve">. This suggests there might be dynamic exchanges interactions occurring that is causing the signal to average out. In addition, if the cysteines are labile like in the </w:t>
      </w:r>
      <w:r w:rsidR="00D835D1" w:rsidRPr="00B40A30">
        <w:rPr>
          <w:rFonts w:cs="Arial Unicode MS"/>
          <w:b/>
        </w:rPr>
        <w:t>DMCYS</w:t>
      </w:r>
      <w:r w:rsidRPr="00C0292D">
        <w:rPr>
          <w:rFonts w:cs="Arial Unicode MS"/>
        </w:rPr>
        <w:t xml:space="preserve"> case, </w:t>
      </w:r>
      <w:r w:rsidR="00723FAB">
        <w:rPr>
          <w:rFonts w:cs="Arial Unicode MS"/>
        </w:rPr>
        <w:t>I</w:t>
      </w:r>
      <w:r w:rsidRPr="00C0292D">
        <w:rPr>
          <w:rFonts w:cs="Arial Unicode MS"/>
        </w:rPr>
        <w:t xml:space="preserve"> might also observe the coalescence of all the methyl peaks</w:t>
      </w:r>
      <w:commentRangeStart w:id="149"/>
      <w:r w:rsidRPr="00C0292D">
        <w:rPr>
          <w:rFonts w:cs="Arial Unicode MS"/>
        </w:rPr>
        <w:t>.</w:t>
      </w:r>
      <w:r w:rsidR="00365126">
        <w:rPr>
          <w:rFonts w:cs="Arial Unicode MS"/>
        </w:rPr>
        <w:t xml:space="preserve"> However, this might not be observed if there is little chemical shift difference between the products or if the reaction is diastereoselective. </w:t>
      </w:r>
      <w:r>
        <w:rPr>
          <w:rFonts w:cs="Arial Unicode MS"/>
        </w:rPr>
        <w:t xml:space="preserve">  </w:t>
      </w:r>
      <w:commentRangeEnd w:id="149"/>
      <w:r>
        <w:rPr>
          <w:rStyle w:val="CommentReference"/>
          <w:rFonts w:ascii="Calibri" w:eastAsia="宋体" w:hAnsi="Calibri"/>
        </w:rPr>
        <w:commentReference w:id="149"/>
      </w:r>
    </w:p>
    <w:p w14:paraId="62B239A1" w14:textId="77777777" w:rsidR="009E22CE" w:rsidRPr="00C0292D" w:rsidRDefault="009E22CE" w:rsidP="00156007">
      <w:pPr>
        <w:spacing w:line="360" w:lineRule="auto"/>
        <w:ind w:firstLine="720"/>
        <w:jc w:val="both"/>
        <w:rPr>
          <w:rFonts w:cs="Arial Unicode MS"/>
        </w:rPr>
      </w:pPr>
      <w:r w:rsidRPr="00C0292D">
        <w:rPr>
          <w:rFonts w:cs="Arial Unicode MS"/>
        </w:rPr>
        <w:t>A preliminary NMR experiment was done with a system with 65 mM of (MeAsO)</w:t>
      </w:r>
      <w:r w:rsidRPr="00C0292D">
        <w:rPr>
          <w:rFonts w:cs="Arial Unicode MS"/>
          <w:vertAlign w:val="subscript"/>
        </w:rPr>
        <w:t>x</w:t>
      </w:r>
      <w:r w:rsidRPr="00C0292D">
        <w:rPr>
          <w:rFonts w:cs="Arial Unicode MS"/>
        </w:rPr>
        <w:t xml:space="preserve"> and 77mM of Cysteine at 25°C and 40°C. </w:t>
      </w:r>
    </w:p>
    <w:p w14:paraId="6A59B95E" w14:textId="428EC659" w:rsidR="009E22CE" w:rsidRDefault="009E22CE" w:rsidP="003B303D">
      <w:pPr>
        <w:spacing w:line="360" w:lineRule="auto"/>
        <w:jc w:val="center"/>
        <w:rPr>
          <w:rFonts w:cs="Arial Unicode MS"/>
        </w:rPr>
      </w:pPr>
      <w:r w:rsidRPr="00C0292D">
        <w:rPr>
          <w:rFonts w:cs="Arial Unicode MS"/>
        </w:rPr>
        <w:object w:dxaOrig="15300" w:dyaOrig="11731" w14:anchorId="3E502DAA">
          <v:shape id="_x0000_i1039" type="#_x0000_t75" style="width:335.3pt;height:257.9pt" o:ole="">
            <v:imagedata r:id="rId62" o:title=""/>
          </v:shape>
          <o:OLEObject Type="Embed" ProgID="MestReNova.Document.1" ShapeID="_x0000_i1039" DrawAspect="Content" ObjectID="_1477505305" r:id="rId63"/>
        </w:object>
      </w:r>
    </w:p>
    <w:p w14:paraId="11C7C9AB" w14:textId="6662D919" w:rsidR="003B303D" w:rsidRPr="007B757B" w:rsidRDefault="003B303D" w:rsidP="003B303D">
      <w:pPr>
        <w:pStyle w:val="McGillFigureCaption"/>
        <w:jc w:val="center"/>
        <w:rPr>
          <w:rFonts w:cs="Arial Unicode MS"/>
          <w:b/>
          <w:lang w:val="en-US"/>
        </w:rPr>
      </w:pPr>
      <w:bookmarkStart w:id="150" w:name="_Toc403762188"/>
      <w:r w:rsidRPr="007B757B">
        <w:rPr>
          <w:b/>
        </w:rPr>
        <w:t xml:space="preserve">Figure </w:t>
      </w:r>
      <w:r w:rsidRPr="007B757B">
        <w:rPr>
          <w:b/>
        </w:rPr>
        <w:fldChar w:fldCharType="begin"/>
      </w:r>
      <w:r w:rsidRPr="007B757B">
        <w:rPr>
          <w:b/>
        </w:rPr>
        <w:instrText xml:space="preserve"> SEQ Figure \* ARABIC </w:instrText>
      </w:r>
      <w:r w:rsidRPr="007B757B">
        <w:rPr>
          <w:b/>
        </w:rPr>
        <w:fldChar w:fldCharType="separate"/>
      </w:r>
      <w:r w:rsidR="00AB5BEE">
        <w:rPr>
          <w:b/>
          <w:noProof/>
        </w:rPr>
        <w:t>27</w:t>
      </w:r>
      <w:r w:rsidRPr="007B757B">
        <w:rPr>
          <w:b/>
        </w:rPr>
        <w:fldChar w:fldCharType="end"/>
      </w:r>
      <w:r w:rsidRPr="007B757B">
        <w:rPr>
          <w:b/>
        </w:rPr>
        <w:t>: NMR of (MeAsO)</w:t>
      </w:r>
      <w:r w:rsidRPr="007B757B">
        <w:rPr>
          <w:b/>
          <w:vertAlign w:val="subscript"/>
        </w:rPr>
        <w:t>x</w:t>
      </w:r>
      <w:r w:rsidRPr="007B757B">
        <w:rPr>
          <w:b/>
        </w:rPr>
        <w:t xml:space="preserve"> in D</w:t>
      </w:r>
      <w:r w:rsidRPr="007B757B">
        <w:rPr>
          <w:b/>
          <w:vertAlign w:val="subscript"/>
        </w:rPr>
        <w:t>2</w:t>
      </w:r>
      <w:r w:rsidRPr="007B757B">
        <w:rPr>
          <w:b/>
        </w:rPr>
        <w:t>O at 40</w:t>
      </w:r>
      <w:r w:rsidRPr="007B757B">
        <w:rPr>
          <w:rFonts w:cs="Arial Unicode MS" w:hint="eastAsia"/>
          <w:b/>
        </w:rPr>
        <w:t>℃ (top)</w:t>
      </w:r>
      <w:r w:rsidRPr="007B757B">
        <w:rPr>
          <w:b/>
        </w:rPr>
        <w:t xml:space="preserve"> and 20</w:t>
      </w:r>
      <w:r w:rsidRPr="007B757B">
        <w:rPr>
          <w:rFonts w:cs="Arial Unicode MS" w:hint="eastAsia"/>
          <w:b/>
        </w:rPr>
        <w:t>℃ (bottom)</w:t>
      </w:r>
      <w:bookmarkEnd w:id="150"/>
      <w:r w:rsidRPr="007B757B">
        <w:rPr>
          <w:b/>
        </w:rPr>
        <w:t xml:space="preserve"> </w:t>
      </w:r>
    </w:p>
    <w:p w14:paraId="121E358F" w14:textId="519CFE58" w:rsidR="00D62F2C" w:rsidRPr="00ED34A9" w:rsidRDefault="00D62F2C" w:rsidP="004474F3">
      <w:pPr>
        <w:spacing w:line="360" w:lineRule="auto"/>
        <w:ind w:firstLine="720"/>
        <w:jc w:val="both"/>
        <w:rPr>
          <w:rFonts w:cs="Arial Unicode MS"/>
        </w:rPr>
      </w:pPr>
      <w:r>
        <w:rPr>
          <w:rFonts w:cs="Arial Unicode MS"/>
        </w:rPr>
        <w:t xml:space="preserve">So far </w:t>
      </w:r>
      <w:r w:rsidR="009E22CE" w:rsidRPr="00ED34A9">
        <w:rPr>
          <w:rFonts w:cs="Arial Unicode MS"/>
        </w:rPr>
        <w:t xml:space="preserve">results indicate that there is minimal change to the peaks of the arsenic bound methyls </w:t>
      </w:r>
      <w:r>
        <w:rPr>
          <w:rFonts w:cs="Arial Unicode MS"/>
        </w:rPr>
        <w:t>as</w:t>
      </w:r>
      <w:r w:rsidR="009E22CE" w:rsidRPr="00ED34A9">
        <w:rPr>
          <w:rFonts w:cs="Arial Unicode MS"/>
        </w:rPr>
        <w:t xml:space="preserve"> </w:t>
      </w:r>
      <w:r>
        <w:rPr>
          <w:rFonts w:cs="Arial Unicode MS"/>
        </w:rPr>
        <w:t>splitting</w:t>
      </w:r>
      <w:r w:rsidR="009E22CE" w:rsidRPr="00ED34A9">
        <w:rPr>
          <w:rFonts w:cs="Arial Unicode MS"/>
        </w:rPr>
        <w:t xml:space="preserve"> of these peaks </w:t>
      </w:r>
      <w:r>
        <w:rPr>
          <w:rFonts w:cs="Arial Unicode MS"/>
        </w:rPr>
        <w:t>were</w:t>
      </w:r>
      <w:r w:rsidR="009E22CE" w:rsidRPr="00ED34A9">
        <w:rPr>
          <w:rFonts w:cs="Arial Unicode MS"/>
        </w:rPr>
        <w:t xml:space="preserve"> not observed. </w:t>
      </w:r>
      <w:r>
        <w:rPr>
          <w:rFonts w:cs="Arial Unicode MS"/>
        </w:rPr>
        <w:t>This experiment could</w:t>
      </w:r>
      <w:r w:rsidR="004474F3">
        <w:rPr>
          <w:rFonts w:cs="Arial Unicode MS"/>
        </w:rPr>
        <w:t xml:space="preserve"> be extended by covering a</w:t>
      </w:r>
      <w:r>
        <w:rPr>
          <w:rFonts w:cs="Arial Unicode MS"/>
        </w:rPr>
        <w:t xml:space="preserve"> larger temperature range to see if any detectable peak separation occurs. In addition, the different solvent systems could be used to allow for a larger temperature range. </w:t>
      </w:r>
    </w:p>
    <w:p w14:paraId="3937A72D" w14:textId="19FFD922" w:rsidR="009E22CE" w:rsidRPr="00C0292D" w:rsidRDefault="009E22CE" w:rsidP="009E22CE">
      <w:pPr>
        <w:pStyle w:val="McGillFirstLevelSubheading"/>
        <w:rPr>
          <w:rFonts w:cs="Arial Unicode MS"/>
        </w:rPr>
      </w:pPr>
      <w:bookmarkStart w:id="151" w:name="_Toc403762255"/>
      <w:r w:rsidRPr="00C0292D">
        <w:rPr>
          <w:rFonts w:cs="Arial Unicode MS"/>
        </w:rPr>
        <w:t xml:space="preserve">3.3 </w:t>
      </w:r>
      <w:r w:rsidR="006755A6">
        <w:rPr>
          <w:rFonts w:cs="Arial Unicode MS"/>
        </w:rPr>
        <w:t>Conclusion</w:t>
      </w:r>
      <w:bookmarkEnd w:id="151"/>
    </w:p>
    <w:p w14:paraId="729E6B7C" w14:textId="41B4B929" w:rsidR="00F174FE" w:rsidRDefault="006755A6" w:rsidP="009E22CE">
      <w:pPr>
        <w:pStyle w:val="McGillBodyText"/>
        <w:ind w:firstLine="720"/>
        <w:jc w:val="both"/>
        <w:rPr>
          <w:rFonts w:cs="Arial Unicode MS"/>
        </w:rPr>
      </w:pPr>
      <w:r>
        <w:rPr>
          <w:rFonts w:cs="Arial Unicode MS"/>
        </w:rPr>
        <w:t xml:space="preserve">To summarize, I have </w:t>
      </w:r>
      <w:r w:rsidR="009E22CE">
        <w:rPr>
          <w:rFonts w:cs="Arial Unicode MS"/>
        </w:rPr>
        <w:t>demonstrated that</w:t>
      </w:r>
      <w:r w:rsidR="009E22CE" w:rsidRPr="00C0292D">
        <w:rPr>
          <w:rFonts w:cs="Arial Unicode MS"/>
        </w:rPr>
        <w:t xml:space="preserve"> methylarsenic and dimethylarsenic</w:t>
      </w:r>
      <w:r w:rsidR="00156007">
        <w:rPr>
          <w:rFonts w:cs="Arial Unicode MS"/>
        </w:rPr>
        <w:t xml:space="preserve"> adducts</w:t>
      </w:r>
      <w:r w:rsidR="009E22CE" w:rsidRPr="00C0292D">
        <w:rPr>
          <w:rFonts w:cs="Arial Unicode MS"/>
        </w:rPr>
        <w:t xml:space="preserve"> undergo facile could be exchange between different thiol adducts such as cysteine and glutathione. In the case of dimethylarsenic cysteine, the methyl exchange could be studied using DNMR – elucidating the entropy and enthalpy of the interaction. In addition to transfer between the thiols of cysteines, </w:t>
      </w:r>
      <w:r w:rsidR="009E22CE" w:rsidRPr="00C0292D">
        <w:rPr>
          <w:rFonts w:cs="Arial Unicode MS"/>
        </w:rPr>
        <w:lastRenderedPageBreak/>
        <w:t>dimethylarsenic transfer between cysteine and glutathione groups</w:t>
      </w:r>
      <w:r w:rsidR="000119F0">
        <w:rPr>
          <w:rFonts w:cs="Arial Unicode MS"/>
        </w:rPr>
        <w:t xml:space="preserve"> was also observed</w:t>
      </w:r>
      <w:r w:rsidR="009E22CE" w:rsidRPr="00C0292D">
        <w:rPr>
          <w:rFonts w:cs="Arial Unicode MS"/>
        </w:rPr>
        <w:t>. Whilst it was not possible to directly model this interaction, it qualitatively show</w:t>
      </w:r>
      <w:r w:rsidR="000119F0">
        <w:rPr>
          <w:rFonts w:cs="Arial Unicode MS"/>
        </w:rPr>
        <w:t>s</w:t>
      </w:r>
      <w:r w:rsidR="009E22CE" w:rsidRPr="00C0292D">
        <w:rPr>
          <w:rFonts w:cs="Arial Unicode MS"/>
        </w:rPr>
        <w:t xml:space="preserve"> that arsenic </w:t>
      </w:r>
      <w:r w:rsidR="009E22CE">
        <w:rPr>
          <w:rFonts w:cs="Arial Unicode MS"/>
        </w:rPr>
        <w:t>readily transfer</w:t>
      </w:r>
      <w:r w:rsidR="000119F0">
        <w:rPr>
          <w:rFonts w:cs="Arial Unicode MS"/>
        </w:rPr>
        <w:t>s</w:t>
      </w:r>
      <w:r w:rsidR="009E22CE" w:rsidRPr="00C0292D">
        <w:rPr>
          <w:rFonts w:cs="Arial Unicode MS"/>
        </w:rPr>
        <w:t xml:space="preserve"> between various thiols. </w:t>
      </w:r>
    </w:p>
    <w:p w14:paraId="2715436A" w14:textId="42CC7E1A" w:rsidR="009E22CE" w:rsidRPr="00C0292D" w:rsidRDefault="009E22CE" w:rsidP="009E22CE">
      <w:pPr>
        <w:pStyle w:val="McGillBodyText"/>
        <w:ind w:firstLine="720"/>
        <w:jc w:val="both"/>
        <w:rPr>
          <w:rFonts w:cs="Arial Unicode MS"/>
        </w:rPr>
      </w:pPr>
      <w:r w:rsidRPr="00C0292D">
        <w:rPr>
          <w:rFonts w:cs="Arial Unicode MS"/>
        </w:rPr>
        <w:t xml:space="preserve">In addition it was shown that </w:t>
      </w:r>
      <w:r w:rsidR="00113845">
        <w:rPr>
          <w:rFonts w:cs="Arial Unicode MS"/>
        </w:rPr>
        <w:t>MeAs</w:t>
      </w:r>
      <w:r w:rsidR="00113845">
        <w:rPr>
          <w:rFonts w:cs="Arial Unicode MS"/>
          <w:vertAlign w:val="superscript"/>
        </w:rPr>
        <w:t>2+</w:t>
      </w:r>
      <w:r w:rsidRPr="00C0292D">
        <w:rPr>
          <w:rFonts w:cs="Arial Unicode MS"/>
        </w:rPr>
        <w:t xml:space="preserve"> species also have bond lability.</w:t>
      </w:r>
      <w:r w:rsidR="007C691B">
        <w:rPr>
          <w:rFonts w:cs="Arial Unicode MS"/>
        </w:rPr>
        <w:t xml:space="preserve"> By titrating cysteine into a solution of MMA,</w:t>
      </w:r>
      <w:r w:rsidRPr="00C0292D">
        <w:rPr>
          <w:rFonts w:cs="Arial Unicode MS"/>
        </w:rPr>
        <w:t xml:space="preserve"> I have identified the formation of both MeAs(Cys)(OH) and MeAs(Cys)</w:t>
      </w:r>
      <w:r w:rsidRPr="00C0292D">
        <w:rPr>
          <w:rFonts w:cs="Arial Unicode MS"/>
          <w:vertAlign w:val="subscript"/>
        </w:rPr>
        <w:t>2</w:t>
      </w:r>
      <w:r w:rsidR="007C691B">
        <w:rPr>
          <w:rFonts w:cs="Arial Unicode MS"/>
        </w:rPr>
        <w:t>.</w:t>
      </w:r>
      <w:r w:rsidRPr="00C0292D">
        <w:rPr>
          <w:rFonts w:cs="Arial Unicode MS"/>
        </w:rPr>
        <w:t xml:space="preserve"> </w:t>
      </w:r>
      <w:r w:rsidR="007C691B">
        <w:rPr>
          <w:rFonts w:cs="Arial Unicode MS"/>
        </w:rPr>
        <w:t>The</w:t>
      </w:r>
      <w:r w:rsidRPr="00C0292D">
        <w:rPr>
          <w:rFonts w:cs="Arial Unicode MS"/>
        </w:rPr>
        <w:t xml:space="preserve"> concentrations </w:t>
      </w:r>
      <w:r w:rsidR="007C691B">
        <w:rPr>
          <w:rFonts w:cs="Arial Unicode MS"/>
        </w:rPr>
        <w:t xml:space="preserve">of these species </w:t>
      </w:r>
      <w:r w:rsidRPr="00C0292D">
        <w:rPr>
          <w:rFonts w:cs="Arial Unicode MS"/>
        </w:rPr>
        <w:t xml:space="preserve">would </w:t>
      </w:r>
      <w:r w:rsidR="007C691B">
        <w:rPr>
          <w:rFonts w:cs="Arial Unicode MS"/>
        </w:rPr>
        <w:t xml:space="preserve">also </w:t>
      </w:r>
      <w:r w:rsidRPr="00C0292D">
        <w:rPr>
          <w:rFonts w:cs="Arial Unicode MS"/>
        </w:rPr>
        <w:t xml:space="preserve">change </w:t>
      </w:r>
      <w:r w:rsidR="007C691B">
        <w:rPr>
          <w:rFonts w:cs="Arial Unicode MS"/>
        </w:rPr>
        <w:t>reversibly depending on the mole fraction</w:t>
      </w:r>
      <w:r w:rsidRPr="00C0292D">
        <w:rPr>
          <w:rFonts w:cs="Arial Unicode MS"/>
        </w:rPr>
        <w:t xml:space="preserve">. Unfortunately it was not possible to explore the kinetics of these species using the DNMR as line shapes did not change with temperature. Further kinetic studies of these systems could be done using stopped flow techniques. </w:t>
      </w:r>
    </w:p>
    <w:p w14:paraId="75C7F9B8" w14:textId="190DB6F9" w:rsidR="009E22CE" w:rsidRDefault="009E22CE" w:rsidP="009E22CE">
      <w:pPr>
        <w:pStyle w:val="McGillBodyText"/>
        <w:ind w:firstLine="720"/>
        <w:jc w:val="both"/>
        <w:rPr>
          <w:rFonts w:cs="Arial Unicode MS"/>
        </w:rPr>
      </w:pPr>
      <w:r w:rsidRPr="00C0292D">
        <w:rPr>
          <w:rFonts w:cs="Arial Unicode MS"/>
        </w:rPr>
        <w:t>The ability of arsenic to rapidly break and form new bonds has important biological implications</w:t>
      </w:r>
      <w:hyperlink w:anchor="_ENREF_4_11" w:tooltip="Zhou, 2003 #33" w:history="1">
        <w:r w:rsidR="00C41A0D">
          <w:rPr>
            <w:rFonts w:cs="Arial Unicode MS"/>
          </w:rPr>
          <w:fldChar w:fldCharType="begin"/>
        </w:r>
        <w:r w:rsidR="00C41A0D">
          <w:rPr>
            <w:rFonts w:cs="Arial Unicode MS"/>
          </w:rPr>
          <w:instrText xml:space="preserve"> ADDIN EN.CITE &lt;EndNote&gt;&lt;Cite&gt;&lt;Author&gt;Zhou&lt;/Author&gt;&lt;Year&gt;2003&lt;/Year&gt;&lt;RecNum&gt;33&lt;/RecNum&gt;&lt;DisplayText&gt;&lt;style face="superscript"&gt;11&lt;/style&gt;&lt;/DisplayText&gt;&lt;record&gt;&lt;rec-number&gt;33&lt;/rec-number&gt;&lt;foreign-keys&gt;&lt;key app="EN" db-id="925ewvdr4stppxextfzpv0x4edx2rrttpr5r" timestamp="1355783925"&gt;33&lt;/key&gt;&lt;/foreign-keys&gt;&lt;ref-type name="Journal Article"&gt;17&lt;/ref-type&gt;&lt;contributors&gt;&lt;authors&gt;&lt;author&gt;Zhou, X&lt;/author&gt;&lt;author&gt;Yoshida, K&lt;/author&gt;&lt;author&gt;Kuroda, K&lt;/author&gt;&lt;author&gt;Endo, Y.&lt;/author&gt;&lt;author&gt;Endo, G&lt;/author&gt;&lt;/authors&gt;&lt;/contributors&gt;&lt;titles&gt;&lt;title&gt;Effects of cysteine on the cytotoxicity of arsenic compounds&lt;/title&gt;&lt;secondary-title&gt;Archives of environmental contamination and toxicology&lt;/secondary-title&gt;&lt;/titles&gt;&lt;pages&gt;324-330&lt;/pages&gt;&lt;volume&gt;45&lt;/volume&gt;&lt;dates&gt;&lt;year&gt;2003&lt;/year&gt;&lt;/dates&gt;&lt;publisher&gt;Springer&lt;/publisher&gt;&lt;urls&gt;&lt;/urls&gt;&lt;electronic-resource-num&gt;10.1007/s00244-002-0216-5&lt;/electronic-resource-num&gt;&lt;/record&gt;&lt;/Cite&gt;&lt;/EndNote&gt;</w:instrText>
        </w:r>
        <w:r w:rsidR="00C41A0D">
          <w:rPr>
            <w:rFonts w:cs="Arial Unicode MS"/>
          </w:rPr>
          <w:fldChar w:fldCharType="separate"/>
        </w:r>
        <w:r w:rsidR="00C41A0D" w:rsidRPr="00166D55">
          <w:rPr>
            <w:rFonts w:cs="Arial Unicode MS"/>
            <w:noProof/>
            <w:vertAlign w:val="superscript"/>
          </w:rPr>
          <w:t>11</w:t>
        </w:r>
        <w:r w:rsidR="00C41A0D">
          <w:rPr>
            <w:rFonts w:cs="Arial Unicode MS"/>
          </w:rPr>
          <w:fldChar w:fldCharType="end"/>
        </w:r>
      </w:hyperlink>
      <w:r w:rsidRPr="00C0292D">
        <w:rPr>
          <w:rFonts w:cs="Arial Unicode MS"/>
        </w:rPr>
        <w:t>. This rapid exchange mechanism gives rise to the possibility that arsenic is transported via a shuttle mechanism where it hops into to various species and is carried around the body. In additional to binding to small molecules such as cysteine and glutathione, arsenic could also bond to viscinal cysteines of large proteins, disrupting its function.  Understanding this interaction is key to understanding the mechanism of arsenic based drugs such as ATO and Darinaparsin</w:t>
      </w:r>
      <w:hyperlink w:anchor="_ENREF_4_12" w:tooltip="Mann, 2009 #5" w:history="1">
        <w:r w:rsidR="00C41A0D">
          <w:rPr>
            <w:rFonts w:cs="Arial Unicode MS"/>
          </w:rPr>
          <w:fldChar w:fldCharType="begin"/>
        </w:r>
        <w:r w:rsidR="00C41A0D">
          <w:rPr>
            <w:rFonts w:cs="Arial Unicode MS"/>
          </w:rPr>
          <w:instrText xml:space="preserve"> ADDIN EN.CITE &lt;EndNote&gt;&lt;Cite&gt;&lt;Author&gt;Mann&lt;/Author&gt;&lt;Year&gt;2009&lt;/Year&gt;&lt;RecNum&gt;5&lt;/RecNum&gt;&lt;DisplayText&gt;&lt;style face="superscript"&gt;12&lt;/style&gt;&lt;/DisplayText&gt;&lt;record&gt;&lt;rec-number&gt;5&lt;/rec-number&gt;&lt;foreign-keys&gt;&lt;key app="EN" db-id="925ewvdr4stppxextfzpv0x4edx2rrttpr5r" timestamp="1355263790"&gt;5&lt;/key&gt;&lt;/foreign-keys&gt;&lt;ref-type name="Journal Article"&gt;17&lt;/ref-type&gt;&lt;contributors&gt;&lt;authors&gt;&lt;author&gt;Mann, Koren K&lt;/author&gt;&lt;author&gt;Wallner, Barbara&lt;/author&gt;&lt;author&gt;Lossos, Izidore S&lt;/author&gt;&lt;author&gt;Miller, Wilson H&lt;/author&gt;&lt;/authors&gt;&lt;/contributors&gt;&lt;titles&gt;&lt;title&gt;Darinaparsin: a novel organic arsenical with promising anticancer activity.&lt;/title&gt;&lt;secondary-title&gt;Expert opinion on investigational drugs&lt;/secondary-title&gt;&lt;/titles&gt;&lt;pages&gt;1727-34&lt;/pages&gt;&lt;volume&gt;18&lt;/volume&gt;&lt;keywords&gt;&lt;keyword&gt;Animals&lt;/keyword&gt;&lt;keyword&gt;Antineoplastic Agents&lt;/keyword&gt;&lt;keyword&gt;Antineoplastic Agents: pharmacokinetics&lt;/keyword&gt;&lt;keyword&gt;Antineoplastic Agents: pharmacology&lt;/keyword&gt;&lt;keyword&gt;Antineoplastic Agents: therapeutic use&lt;/keyword&gt;&lt;keyword&gt;Arsenicals&lt;/keyword&gt;&lt;keyword&gt;Arsenicals: pharmacokinetics&lt;/keyword&gt;&lt;keyword&gt;Arsenicals: pharmacology&lt;/keyword&gt;&lt;keyword&gt;Arsenicals: therapeutic use&lt;/keyword&gt;&lt;keyword&gt;Clinical Trials as Topic&lt;/keyword&gt;&lt;keyword&gt;Disease Models, Animal&lt;/keyword&gt;&lt;keyword&gt;Drug Evaluation, Preclinical&lt;/keyword&gt;&lt;keyword&gt;Glutathione&lt;/keyword&gt;&lt;keyword&gt;Glutathione: analogs &amp;amp; derivatives&lt;/keyword&gt;&lt;keyword&gt;Glutathione: pharmacokinetics&lt;/keyword&gt;&lt;keyword&gt;Glutathione: pharmacology&lt;/keyword&gt;&lt;keyword&gt;Glutathione: therapeutic use&lt;/keyword&gt;&lt;keyword&gt;Humans&lt;/keyword&gt;&lt;keyword&gt;Neoplasms&lt;/keyword&gt;&lt;keyword&gt;Neoplasms: drug therapy&lt;/keyword&gt;&lt;keyword&gt;Neoplasms: physiopathology&lt;/keyword&gt;&lt;keyword&gt;Signal Transduction&lt;/keyword&gt;&lt;keyword&gt;Signal Transduction: drug effects&lt;/keyword&gt;&lt;/keywords&gt;&lt;dates&gt;&lt;year&gt;2009&lt;/year&gt;&lt;/dates&gt;&lt;accession-num&gt;19780704&lt;/accession-num&gt;&lt;urls&gt;&lt;/urls&gt;&lt;electronic-resource-num&gt;10.1517/13543780903282759&lt;/electronic-resource-num&gt;&lt;/record&gt;&lt;/Cite&gt;&lt;/EndNote&gt;</w:instrText>
        </w:r>
        <w:r w:rsidR="00C41A0D">
          <w:rPr>
            <w:rFonts w:cs="Arial Unicode MS"/>
          </w:rPr>
          <w:fldChar w:fldCharType="separate"/>
        </w:r>
        <w:r w:rsidR="00C41A0D" w:rsidRPr="00166D55">
          <w:rPr>
            <w:rFonts w:cs="Arial Unicode MS"/>
            <w:noProof/>
            <w:vertAlign w:val="superscript"/>
          </w:rPr>
          <w:t>12</w:t>
        </w:r>
        <w:r w:rsidR="00C41A0D">
          <w:rPr>
            <w:rFonts w:cs="Arial Unicode MS"/>
          </w:rPr>
          <w:fldChar w:fldCharType="end"/>
        </w:r>
      </w:hyperlink>
      <w:r w:rsidRPr="00C0292D">
        <w:rPr>
          <w:rFonts w:cs="Arial Unicode MS"/>
        </w:rPr>
        <w:t xml:space="preserve">. </w:t>
      </w:r>
    </w:p>
    <w:p w14:paraId="13C3FB3D" w14:textId="11AED0ED" w:rsidR="0046100E" w:rsidRDefault="0046100E">
      <w:pPr>
        <w:rPr>
          <w:rFonts w:cs="Arial Unicode MS"/>
        </w:rPr>
      </w:pPr>
      <w:r>
        <w:rPr>
          <w:rFonts w:cs="Arial Unicode MS"/>
        </w:rPr>
        <w:br w:type="page"/>
      </w:r>
    </w:p>
    <w:p w14:paraId="6089FC25" w14:textId="77777777" w:rsidR="009E22CE" w:rsidRPr="00C0292D" w:rsidRDefault="009E22CE" w:rsidP="003D1D29">
      <w:pPr>
        <w:pStyle w:val="McGillFirstLevelSubheading"/>
        <w:rPr>
          <w:rFonts w:cs="Arial Unicode MS"/>
        </w:rPr>
      </w:pPr>
      <w:bookmarkStart w:id="152" w:name="_Toc403762256"/>
      <w:bookmarkStart w:id="153" w:name="_GoBack"/>
      <w:bookmarkEnd w:id="153"/>
      <w:r w:rsidRPr="00C0292D">
        <w:rPr>
          <w:rFonts w:cs="Arial Unicode MS"/>
        </w:rPr>
        <w:lastRenderedPageBreak/>
        <w:t>3.4 References</w:t>
      </w:r>
      <w:bookmarkEnd w:id="152"/>
    </w:p>
    <w:p w14:paraId="08AB9701" w14:textId="77777777" w:rsidR="00C41A0D" w:rsidRPr="00C41A0D" w:rsidRDefault="009E22CE" w:rsidP="00C41A0D">
      <w:pPr>
        <w:pStyle w:val="EndNoteBibliography"/>
      </w:pPr>
      <w:r w:rsidRPr="00C0292D">
        <w:fldChar w:fldCharType="begin"/>
      </w:r>
      <w:r w:rsidRPr="00C0292D">
        <w:instrText xml:space="preserve"> ADDIN EN.SECTION.REFLIST </w:instrText>
      </w:r>
      <w:r w:rsidRPr="00C0292D">
        <w:fldChar w:fldCharType="separate"/>
      </w:r>
      <w:bookmarkStart w:id="154" w:name="_ENREF_4_1"/>
      <w:r w:rsidR="00C41A0D" w:rsidRPr="00C41A0D">
        <w:t>1.</w:t>
      </w:r>
      <w:r w:rsidR="00C41A0D" w:rsidRPr="00C41A0D">
        <w:tab/>
        <w:t xml:space="preserve">Cullen, W.; McBride, B.; Reglinski, J., The reaction of methylarsenicals with thiols: some biological implications. </w:t>
      </w:r>
      <w:r w:rsidR="00C41A0D" w:rsidRPr="00C41A0D">
        <w:rPr>
          <w:i/>
        </w:rPr>
        <w:t xml:space="preserve">J. Inorg. Biochem. </w:t>
      </w:r>
      <w:r w:rsidR="00C41A0D" w:rsidRPr="00C41A0D">
        <w:rPr>
          <w:b/>
        </w:rPr>
        <w:t>1984,</w:t>
      </w:r>
      <w:r w:rsidR="00C41A0D" w:rsidRPr="00C41A0D">
        <w:t xml:space="preserve"> </w:t>
      </w:r>
      <w:r w:rsidR="00C41A0D" w:rsidRPr="00C41A0D">
        <w:rPr>
          <w:i/>
        </w:rPr>
        <w:t>21</w:t>
      </w:r>
      <w:r w:rsidR="00C41A0D" w:rsidRPr="00C41A0D">
        <w:t>, 179-193.</w:t>
      </w:r>
      <w:bookmarkEnd w:id="154"/>
    </w:p>
    <w:p w14:paraId="21C13A34" w14:textId="77777777" w:rsidR="00C41A0D" w:rsidRPr="00C41A0D" w:rsidRDefault="00C41A0D" w:rsidP="00C41A0D">
      <w:pPr>
        <w:pStyle w:val="EndNoteBibliography"/>
      </w:pPr>
      <w:bookmarkStart w:id="155" w:name="_ENREF_4_2"/>
      <w:r w:rsidRPr="00C41A0D">
        <w:t>2.</w:t>
      </w:r>
      <w:r w:rsidRPr="00C41A0D">
        <w:tab/>
        <w:t xml:space="preserve">Burrows, G. J.; Turner, E. E., A new type of compound containing arsenic. </w:t>
      </w:r>
      <w:r w:rsidRPr="00C41A0D">
        <w:rPr>
          <w:i/>
        </w:rPr>
        <w:t xml:space="preserve">Journal of the Chemical Society, Transactions </w:t>
      </w:r>
      <w:r w:rsidRPr="00C41A0D">
        <w:rPr>
          <w:b/>
        </w:rPr>
        <w:t>1920,</w:t>
      </w:r>
      <w:r w:rsidRPr="00C41A0D">
        <w:t xml:space="preserve"> </w:t>
      </w:r>
      <w:r w:rsidRPr="00C41A0D">
        <w:rPr>
          <w:i/>
        </w:rPr>
        <w:t>117</w:t>
      </w:r>
      <w:r w:rsidRPr="00C41A0D">
        <w:t>, 1373-1373.</w:t>
      </w:r>
      <w:bookmarkEnd w:id="155"/>
    </w:p>
    <w:p w14:paraId="6B5EB118" w14:textId="77777777" w:rsidR="00C41A0D" w:rsidRPr="00C41A0D" w:rsidRDefault="00C41A0D" w:rsidP="00C41A0D">
      <w:pPr>
        <w:pStyle w:val="EndNoteBibliography"/>
      </w:pPr>
      <w:bookmarkStart w:id="156" w:name="_ENREF_4_3"/>
      <w:r w:rsidRPr="00C41A0D">
        <w:t>3.</w:t>
      </w:r>
      <w:r w:rsidRPr="00C41A0D">
        <w:tab/>
        <w:t xml:space="preserve">Feltham, R. D.; Kasenally, A.; Nyholm, R. S., A new synthesis of di- and tri-tertiary arsines. </w:t>
      </w:r>
      <w:r w:rsidRPr="00C41A0D">
        <w:rPr>
          <w:i/>
        </w:rPr>
        <w:t xml:space="preserve">J. Organomet. Chem. </w:t>
      </w:r>
      <w:r w:rsidRPr="00C41A0D">
        <w:rPr>
          <w:b/>
        </w:rPr>
        <w:t>1967,</w:t>
      </w:r>
      <w:r w:rsidRPr="00C41A0D">
        <w:t xml:space="preserve"> </w:t>
      </w:r>
      <w:r w:rsidRPr="00C41A0D">
        <w:rPr>
          <w:i/>
        </w:rPr>
        <w:t>7</w:t>
      </w:r>
      <w:r w:rsidRPr="00C41A0D">
        <w:t xml:space="preserve"> (2), 285-288.</w:t>
      </w:r>
      <w:bookmarkEnd w:id="156"/>
    </w:p>
    <w:p w14:paraId="30D09C80" w14:textId="77777777" w:rsidR="00C41A0D" w:rsidRPr="00C41A0D" w:rsidRDefault="00C41A0D" w:rsidP="00C41A0D">
      <w:pPr>
        <w:pStyle w:val="EndNoteBibliography"/>
      </w:pPr>
      <w:bookmarkStart w:id="157" w:name="_ENREF_4_4"/>
      <w:r w:rsidRPr="00C41A0D">
        <w:t>4.</w:t>
      </w:r>
      <w:r w:rsidRPr="00C41A0D">
        <w:tab/>
        <w:t xml:space="preserve">Petrick, J. S.; Ayala-Fierro, F.; Cullen, W. R.; Carter, D. E.; Vasken Aposhian, H., Monomethylarsonous acid (MMA(III)) is more toxic than arsenite in Chang human hepatocytes. </w:t>
      </w:r>
      <w:r w:rsidRPr="00C41A0D">
        <w:rPr>
          <w:i/>
        </w:rPr>
        <w:t xml:space="preserve">Toxicol. Appl. Pharmacol. </w:t>
      </w:r>
      <w:r w:rsidRPr="00C41A0D">
        <w:rPr>
          <w:b/>
        </w:rPr>
        <w:t>2000,</w:t>
      </w:r>
      <w:r w:rsidRPr="00C41A0D">
        <w:t xml:space="preserve"> </w:t>
      </w:r>
      <w:r w:rsidRPr="00C41A0D">
        <w:rPr>
          <w:i/>
        </w:rPr>
        <w:t>163</w:t>
      </w:r>
      <w:r w:rsidRPr="00C41A0D">
        <w:t xml:space="preserve"> (2), 203-207.</w:t>
      </w:r>
      <w:bookmarkEnd w:id="157"/>
    </w:p>
    <w:p w14:paraId="55E2FE7C" w14:textId="77777777" w:rsidR="00C41A0D" w:rsidRPr="00C41A0D" w:rsidRDefault="00C41A0D" w:rsidP="00C41A0D">
      <w:pPr>
        <w:pStyle w:val="EndNoteBibliography"/>
      </w:pPr>
      <w:bookmarkStart w:id="158" w:name="_ENREF_4_5"/>
      <w:r w:rsidRPr="00C41A0D">
        <w:t>5.</w:t>
      </w:r>
      <w:r w:rsidRPr="00C41A0D">
        <w:tab/>
        <w:t xml:space="preserve">Styblo, M.; Serves, S. V.; Cullen, W. R. R.; Thomas, D. J. J.; Spiros, V., Comparative inhibition of yeast glutathione reductase by arsenicals and arsenothiols. </w:t>
      </w:r>
      <w:r w:rsidRPr="00C41A0D">
        <w:rPr>
          <w:i/>
        </w:rPr>
        <w:t xml:space="preserve">Chem. Res. Toxicol. </w:t>
      </w:r>
      <w:r w:rsidRPr="00C41A0D">
        <w:rPr>
          <w:b/>
        </w:rPr>
        <w:t>1997,</w:t>
      </w:r>
      <w:r w:rsidRPr="00C41A0D">
        <w:t xml:space="preserve"> </w:t>
      </w:r>
      <w:r w:rsidRPr="00C41A0D">
        <w:rPr>
          <w:i/>
        </w:rPr>
        <w:t>10</w:t>
      </w:r>
      <w:r w:rsidRPr="00C41A0D">
        <w:t>, 27-33.</w:t>
      </w:r>
      <w:bookmarkEnd w:id="158"/>
    </w:p>
    <w:p w14:paraId="4E2DE686" w14:textId="77777777" w:rsidR="00C41A0D" w:rsidRPr="00C41A0D" w:rsidRDefault="00C41A0D" w:rsidP="00C41A0D">
      <w:pPr>
        <w:pStyle w:val="EndNoteBibliography"/>
      </w:pPr>
      <w:bookmarkStart w:id="159" w:name="_ENREF_4_6"/>
      <w:r w:rsidRPr="00C41A0D">
        <w:t>6.</w:t>
      </w:r>
      <w:r w:rsidRPr="00C41A0D">
        <w:tab/>
        <w:t xml:space="preserve">Mandal, B. K.; Suzuki, K. T.; Anzai, K.; Yamaguchi, K.; Sei, Y., A SEC-HPLC-ICP MS hyphenated technique for identification of sulfur-containing arsenic metabolites in biological samples. </w:t>
      </w:r>
      <w:r w:rsidRPr="00C41A0D">
        <w:rPr>
          <w:i/>
        </w:rPr>
        <w:t xml:space="preserve">Journal of chromatography. B, Analytical technologies in the biomedical and life sciences </w:t>
      </w:r>
      <w:r w:rsidRPr="00C41A0D">
        <w:rPr>
          <w:b/>
        </w:rPr>
        <w:t>2008,</w:t>
      </w:r>
      <w:r w:rsidRPr="00C41A0D">
        <w:t xml:space="preserve"> </w:t>
      </w:r>
      <w:r w:rsidRPr="00C41A0D">
        <w:rPr>
          <w:i/>
        </w:rPr>
        <w:t>874</w:t>
      </w:r>
      <w:r w:rsidRPr="00C41A0D">
        <w:t xml:space="preserve"> (1-2), 64-76.</w:t>
      </w:r>
      <w:bookmarkEnd w:id="159"/>
    </w:p>
    <w:p w14:paraId="6D23264B" w14:textId="77777777" w:rsidR="00C41A0D" w:rsidRPr="00C41A0D" w:rsidRDefault="00C41A0D" w:rsidP="00C41A0D">
      <w:pPr>
        <w:pStyle w:val="EndNoteBibliography"/>
      </w:pPr>
      <w:bookmarkStart w:id="160" w:name="_ENREF_4_7"/>
      <w:r w:rsidRPr="00C41A0D">
        <w:t>7.</w:t>
      </w:r>
      <w:r w:rsidRPr="00C41A0D">
        <w:tab/>
        <w:t xml:space="preserve">Cullen, W. R.; McBride, B. C.; Manji, H.; Pickett, A. W.; Reglinski, J., The metabolism of methylarsine oxide and sulfide. </w:t>
      </w:r>
      <w:r w:rsidRPr="00C41A0D">
        <w:rPr>
          <w:i/>
        </w:rPr>
        <w:t xml:space="preserve">Appl. Organomet. Chem. </w:t>
      </w:r>
      <w:r w:rsidRPr="00C41A0D">
        <w:rPr>
          <w:b/>
        </w:rPr>
        <w:t>1989,</w:t>
      </w:r>
      <w:r w:rsidRPr="00C41A0D">
        <w:t xml:space="preserve"> </w:t>
      </w:r>
      <w:r w:rsidRPr="00C41A0D">
        <w:rPr>
          <w:i/>
        </w:rPr>
        <w:t>3</w:t>
      </w:r>
      <w:r w:rsidRPr="00C41A0D">
        <w:t xml:space="preserve"> (1), 71-78.</w:t>
      </w:r>
      <w:bookmarkEnd w:id="160"/>
    </w:p>
    <w:p w14:paraId="6D020FFB" w14:textId="77777777" w:rsidR="00C41A0D" w:rsidRPr="00C41A0D" w:rsidRDefault="00C41A0D" w:rsidP="00C41A0D">
      <w:pPr>
        <w:pStyle w:val="EndNoteBibliography"/>
      </w:pPr>
      <w:bookmarkStart w:id="161" w:name="_ENREF_4_8"/>
      <w:r w:rsidRPr="00C41A0D">
        <w:t>8.</w:t>
      </w:r>
      <w:r w:rsidRPr="00C41A0D">
        <w:tab/>
        <w:t xml:space="preserve">Petrick, J. S.; Jagadish, B.; Mash, E. A.; Aposhian, H. V., Monomethylarsonous Acid (MMA III ) and Arsenite: LD 50 in Hamsters and In Vitro Inhibition of Pyruvate Dehydrogenase. </w:t>
      </w:r>
      <w:r w:rsidRPr="00C41A0D">
        <w:rPr>
          <w:i/>
        </w:rPr>
        <w:t xml:space="preserve">Chem. Res. Toxicol. </w:t>
      </w:r>
      <w:r w:rsidRPr="00C41A0D">
        <w:rPr>
          <w:b/>
        </w:rPr>
        <w:t>2001,</w:t>
      </w:r>
      <w:r w:rsidRPr="00C41A0D">
        <w:t xml:space="preserve"> </w:t>
      </w:r>
      <w:r w:rsidRPr="00C41A0D">
        <w:rPr>
          <w:i/>
        </w:rPr>
        <w:t>14</w:t>
      </w:r>
      <w:r w:rsidRPr="00C41A0D">
        <w:t xml:space="preserve"> (6), 651-656.</w:t>
      </w:r>
      <w:bookmarkEnd w:id="161"/>
    </w:p>
    <w:p w14:paraId="40055E82" w14:textId="77777777" w:rsidR="00C41A0D" w:rsidRPr="00C41A0D" w:rsidRDefault="00C41A0D" w:rsidP="00C41A0D">
      <w:pPr>
        <w:pStyle w:val="EndNoteBibliography"/>
      </w:pPr>
      <w:bookmarkStart w:id="162" w:name="_ENREF_4_9"/>
      <w:r w:rsidRPr="00C41A0D">
        <w:t>9.</w:t>
      </w:r>
      <w:r w:rsidRPr="00C41A0D">
        <w:tab/>
        <w:t xml:space="preserve">Dimaio, A. J.; Rheingold, A. L., Tetramethyl-cyclo-tetraarsaoxane, cyclo-(CH3AsO)4: its crystal structure and that of its methylcymantrene complex [Cp'Mn(CO)2]2[(cyclo-(CH3AsO)4]. </w:t>
      </w:r>
      <w:r w:rsidRPr="00C41A0D">
        <w:rPr>
          <w:i/>
        </w:rPr>
        <w:t xml:space="preserve">Organometallics </w:t>
      </w:r>
      <w:r w:rsidRPr="00C41A0D">
        <w:rPr>
          <w:b/>
        </w:rPr>
        <w:t>1991,</w:t>
      </w:r>
      <w:r w:rsidRPr="00C41A0D">
        <w:t xml:space="preserve"> </w:t>
      </w:r>
      <w:r w:rsidRPr="00C41A0D">
        <w:rPr>
          <w:i/>
        </w:rPr>
        <w:t>10</w:t>
      </w:r>
      <w:r w:rsidRPr="00C41A0D">
        <w:t xml:space="preserve"> (10), 3764-3766.</w:t>
      </w:r>
      <w:bookmarkEnd w:id="162"/>
    </w:p>
    <w:p w14:paraId="20C0D910" w14:textId="77777777" w:rsidR="00C41A0D" w:rsidRPr="00C41A0D" w:rsidRDefault="00C41A0D" w:rsidP="00C41A0D">
      <w:pPr>
        <w:pStyle w:val="EndNoteBibliography"/>
      </w:pPr>
      <w:bookmarkStart w:id="163" w:name="_ENREF_4_10"/>
      <w:r w:rsidRPr="00C41A0D">
        <w:lastRenderedPageBreak/>
        <w:t>10.</w:t>
      </w:r>
      <w:r w:rsidRPr="00C41A0D">
        <w:tab/>
        <w:t xml:space="preserve">Marsmann, H. C.; Wazer, J. R. V., Methylarsaoxanes. Structural chemistry of cacodyl oxide and arsenosomethane in the liquid state. </w:t>
      </w:r>
      <w:r w:rsidRPr="00C41A0D">
        <w:rPr>
          <w:i/>
        </w:rPr>
        <w:t xml:space="preserve">JACS </w:t>
      </w:r>
      <w:r w:rsidRPr="00C41A0D">
        <w:rPr>
          <w:b/>
        </w:rPr>
        <w:t>1970,</w:t>
      </w:r>
      <w:r w:rsidRPr="00C41A0D">
        <w:t xml:space="preserve"> </w:t>
      </w:r>
      <w:r w:rsidRPr="00C41A0D">
        <w:rPr>
          <w:i/>
        </w:rPr>
        <w:t>363</w:t>
      </w:r>
      <w:r w:rsidRPr="00C41A0D">
        <w:t xml:space="preserve"> (2), 3969-3972.</w:t>
      </w:r>
      <w:bookmarkEnd w:id="163"/>
    </w:p>
    <w:p w14:paraId="1AB45609" w14:textId="77777777" w:rsidR="00C41A0D" w:rsidRPr="00C41A0D" w:rsidRDefault="00C41A0D" w:rsidP="00C41A0D">
      <w:pPr>
        <w:pStyle w:val="EndNoteBibliography"/>
      </w:pPr>
      <w:bookmarkStart w:id="164" w:name="_ENREF_4_11"/>
      <w:r w:rsidRPr="00C41A0D">
        <w:t>11.</w:t>
      </w:r>
      <w:r w:rsidRPr="00C41A0D">
        <w:tab/>
        <w:t xml:space="preserve">Zhou, X.; Yoshida, K.; Kuroda, K.; Endo, Y.; Endo, G., Effects of cysteine on the cytotoxicity of arsenic compounds. </w:t>
      </w:r>
      <w:r w:rsidRPr="00C41A0D">
        <w:rPr>
          <w:i/>
        </w:rPr>
        <w:t xml:space="preserve">Archives of environmental contamination and toxicology </w:t>
      </w:r>
      <w:r w:rsidRPr="00C41A0D">
        <w:rPr>
          <w:b/>
        </w:rPr>
        <w:t>2003,</w:t>
      </w:r>
      <w:r w:rsidRPr="00C41A0D">
        <w:t xml:space="preserve"> </w:t>
      </w:r>
      <w:r w:rsidRPr="00C41A0D">
        <w:rPr>
          <w:i/>
        </w:rPr>
        <w:t>45</w:t>
      </w:r>
      <w:r w:rsidRPr="00C41A0D">
        <w:t>, 324-330.</w:t>
      </w:r>
      <w:bookmarkEnd w:id="164"/>
    </w:p>
    <w:p w14:paraId="2465DE0A" w14:textId="77777777" w:rsidR="00C41A0D" w:rsidRPr="00C41A0D" w:rsidRDefault="00C41A0D" w:rsidP="00C41A0D">
      <w:pPr>
        <w:pStyle w:val="EndNoteBibliography"/>
      </w:pPr>
      <w:bookmarkStart w:id="165" w:name="_ENREF_4_12"/>
      <w:r w:rsidRPr="00C41A0D">
        <w:t>12.</w:t>
      </w:r>
      <w:r w:rsidRPr="00C41A0D">
        <w:tab/>
        <w:t xml:space="preserve">Mann, K. K.; Wallner, B.; Lossos, I. S.; Miller, W. H., Darinaparsin: a novel organic arsenical with promising anticancer activity. </w:t>
      </w:r>
      <w:r w:rsidRPr="00C41A0D">
        <w:rPr>
          <w:i/>
        </w:rPr>
        <w:t xml:space="preserve">Expert opinion on investigational drugs </w:t>
      </w:r>
      <w:r w:rsidRPr="00C41A0D">
        <w:rPr>
          <w:b/>
        </w:rPr>
        <w:t>2009,</w:t>
      </w:r>
      <w:r w:rsidRPr="00C41A0D">
        <w:t xml:space="preserve"> </w:t>
      </w:r>
      <w:r w:rsidRPr="00C41A0D">
        <w:rPr>
          <w:i/>
        </w:rPr>
        <w:t>18</w:t>
      </w:r>
      <w:r w:rsidRPr="00C41A0D">
        <w:t>, 1727-34.</w:t>
      </w:r>
      <w:bookmarkEnd w:id="165"/>
    </w:p>
    <w:p w14:paraId="7F400FD4" w14:textId="4CC7B48A" w:rsidR="00C201A2" w:rsidRPr="00C0292D" w:rsidRDefault="009E22CE" w:rsidP="009E22CE">
      <w:pPr>
        <w:spacing w:line="360" w:lineRule="auto"/>
        <w:rPr>
          <w:rFonts w:cs="Arial Unicode MS"/>
        </w:rPr>
      </w:pPr>
      <w:r w:rsidRPr="00C0292D">
        <w:rPr>
          <w:rFonts w:cs="Arial Unicode MS"/>
        </w:rPr>
        <w:fldChar w:fldCharType="end"/>
      </w:r>
    </w:p>
    <w:p w14:paraId="57AC397E" w14:textId="77777777" w:rsidR="00CA5012" w:rsidRPr="00C0292D" w:rsidRDefault="00CA5012" w:rsidP="00C0292D">
      <w:pPr>
        <w:pStyle w:val="McGillBodyText"/>
        <w:jc w:val="both"/>
        <w:rPr>
          <w:rFonts w:cs="Arial Unicode MS"/>
        </w:rPr>
      </w:pPr>
    </w:p>
    <w:p w14:paraId="05266BD2" w14:textId="77777777" w:rsidR="00CA5012" w:rsidRPr="00C0292D" w:rsidRDefault="00CA5012" w:rsidP="00C0292D">
      <w:pPr>
        <w:pStyle w:val="McGillBodyText"/>
        <w:jc w:val="both"/>
        <w:rPr>
          <w:rFonts w:cs="Arial Unicode MS"/>
        </w:rPr>
      </w:pPr>
    </w:p>
    <w:p w14:paraId="2E0310FC" w14:textId="77777777" w:rsidR="00D475D2" w:rsidRPr="00C0292D" w:rsidRDefault="00CA5012" w:rsidP="00C0292D">
      <w:pPr>
        <w:pStyle w:val="McGillBodyText"/>
        <w:jc w:val="both"/>
        <w:rPr>
          <w:rFonts w:cs="Arial Unicode MS"/>
        </w:rPr>
      </w:pPr>
      <w:r w:rsidRPr="00C0292D">
        <w:rPr>
          <w:rFonts w:cs="Arial Unicode MS"/>
        </w:rPr>
        <w:fldChar w:fldCharType="begin"/>
      </w:r>
      <w:r w:rsidRPr="00C0292D">
        <w:rPr>
          <w:rFonts w:cs="Arial Unicode MS"/>
        </w:rPr>
        <w:instrText xml:space="preserve"> ADDIN EN.REFLIST </w:instrText>
      </w:r>
      <w:r w:rsidRPr="00C0292D">
        <w:rPr>
          <w:rFonts w:cs="Arial Unicode MS"/>
        </w:rPr>
        <w:fldChar w:fldCharType="end"/>
      </w:r>
    </w:p>
    <w:p w14:paraId="46AF6824" w14:textId="77777777" w:rsidR="00707484" w:rsidRPr="00C0292D" w:rsidRDefault="00707484">
      <w:pPr>
        <w:pStyle w:val="McGillBodyText"/>
        <w:jc w:val="both"/>
        <w:rPr>
          <w:rFonts w:cs="Arial Unicode MS"/>
        </w:rPr>
      </w:pPr>
    </w:p>
    <w:p w14:paraId="523B09B0" w14:textId="3F2804D0" w:rsidR="004B26FB" w:rsidRPr="00C0292D" w:rsidRDefault="004B26FB">
      <w:pPr>
        <w:pStyle w:val="McGillBodyText"/>
        <w:jc w:val="both"/>
        <w:rPr>
          <w:rFonts w:cs="Arial Unicode MS"/>
        </w:rPr>
      </w:pPr>
    </w:p>
    <w:sectPr w:rsidR="004B26FB" w:rsidRPr="00C0292D" w:rsidSect="00FA509E">
      <w:type w:val="continuous"/>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wei gu" w:date="2014-09-25T14:58:00Z" w:initials="wg">
    <w:p w14:paraId="48A5A23E" w14:textId="77777777" w:rsidR="00B170CA" w:rsidRDefault="00B170CA">
      <w:pPr>
        <w:pStyle w:val="CommentText"/>
      </w:pPr>
      <w:r>
        <w:rPr>
          <w:rStyle w:val="CommentReference"/>
        </w:rPr>
        <w:annotationRef/>
      </w:r>
      <w:r>
        <w:t>By who</w:t>
      </w:r>
    </w:p>
  </w:comment>
  <w:comment w:id="127" w:author="Bohle" w:date="2014-10-31T16:17:00Z" w:initials="B">
    <w:p w14:paraId="3F41F7B3" w14:textId="77777777" w:rsidR="00B170CA" w:rsidRDefault="00B170CA" w:rsidP="009E22CE">
      <w:pPr>
        <w:pStyle w:val="CommentText"/>
      </w:pPr>
      <w:r>
        <w:rPr>
          <w:rStyle w:val="CommentReference"/>
        </w:rPr>
        <w:annotationRef/>
      </w:r>
      <w:r>
        <w:t>Only one really shown here…</w:t>
      </w:r>
    </w:p>
  </w:comment>
  <w:comment w:id="128" w:author="wei gu" w:date="2014-11-14T19:49:00Z" w:initials="wg">
    <w:p w14:paraId="333A5263" w14:textId="03AB7AFB" w:rsidR="00B170CA" w:rsidRDefault="00B170CA">
      <w:pPr>
        <w:pStyle w:val="CommentText"/>
      </w:pPr>
      <w:r>
        <w:rPr>
          <w:rStyle w:val="CommentReference"/>
        </w:rPr>
        <w:annotationRef/>
      </w:r>
      <w:r>
        <w:t>Updated to show only one reaction</w:t>
      </w:r>
    </w:p>
  </w:comment>
  <w:comment w:id="142" w:author="Bohle" w:date="2014-10-31T16:17:00Z" w:initials="B">
    <w:p w14:paraId="00C75E09" w14:textId="77777777" w:rsidR="00B170CA" w:rsidRDefault="00B170CA" w:rsidP="009E22CE">
      <w:pPr>
        <w:pStyle w:val="CommentText"/>
      </w:pPr>
      <w:r>
        <w:rPr>
          <w:rStyle w:val="CommentReference"/>
        </w:rPr>
        <w:annotationRef/>
      </w:r>
      <w:r>
        <w:t xml:space="preserve">This isn’t the right name for (MeAsO)x.   The later is an anhydride or just a straight oxide. </w:t>
      </w:r>
    </w:p>
  </w:comment>
  <w:comment w:id="143" w:author="wei gu" w:date="2014-11-13T15:40:00Z" w:initials="wg">
    <w:p w14:paraId="7B6F2C73" w14:textId="77777777" w:rsidR="00B170CA" w:rsidRDefault="00B170CA">
      <w:pPr>
        <w:pStyle w:val="CommentText"/>
      </w:pPr>
      <w:r>
        <w:rPr>
          <w:rStyle w:val="CommentReference"/>
        </w:rPr>
        <w:annotationRef/>
      </w:r>
      <w:r>
        <w:t>Fixed. Renamed to methylarsine oxide</w:t>
      </w:r>
    </w:p>
  </w:comment>
  <w:comment w:id="149" w:author="Bohle" w:date="2014-10-31T16:17:00Z" w:initials="B">
    <w:p w14:paraId="531BCC75" w14:textId="77777777" w:rsidR="00B170CA" w:rsidRDefault="00B170CA" w:rsidP="009E22CE">
      <w:pPr>
        <w:pStyle w:val="CommentText"/>
      </w:pPr>
      <w:r>
        <w:rPr>
          <w:rStyle w:val="CommentReference"/>
        </w:rPr>
        <w:annotationRef/>
      </w:r>
      <w:r>
        <w:t xml:space="preserve">Alternatively there could be little chemical shift difference in the products or that the reaction is diastereoselective.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A5A23E" w15:done="0"/>
  <w15:commentEx w15:paraId="3F41F7B3" w15:done="0"/>
  <w15:commentEx w15:paraId="333A5263" w15:paraIdParent="3F41F7B3" w15:done="0"/>
  <w15:commentEx w15:paraId="00C75E09" w15:done="0"/>
  <w15:commentEx w15:paraId="7B6F2C73" w15:paraIdParent="00C75E09" w15:done="0"/>
  <w15:commentEx w15:paraId="531BCC7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98DCA5" w14:textId="77777777" w:rsidR="005138A5" w:rsidRDefault="005138A5">
      <w:r>
        <w:separator/>
      </w:r>
    </w:p>
  </w:endnote>
  <w:endnote w:type="continuationSeparator" w:id="0">
    <w:p w14:paraId="45684EA4" w14:textId="77777777" w:rsidR="005138A5" w:rsidRDefault="00513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01B47E" w14:textId="77777777" w:rsidR="00B170CA" w:rsidRDefault="00B170CA">
    <w:pPr>
      <w:pStyle w:val="Footer"/>
      <w:jc w:val="right"/>
    </w:pPr>
    <w:r>
      <w:fldChar w:fldCharType="begin"/>
    </w:r>
    <w:r>
      <w:instrText xml:space="preserve"> PAGE   \* MERGEFORMAT </w:instrText>
    </w:r>
    <w:r>
      <w:fldChar w:fldCharType="separate"/>
    </w:r>
    <w:r w:rsidR="00E60BE8">
      <w:rPr>
        <w:noProof/>
      </w:rPr>
      <w:t>70</w:t>
    </w:r>
    <w:r>
      <w:rPr>
        <w:noProof/>
      </w:rPr>
      <w:fldChar w:fldCharType="end"/>
    </w:r>
  </w:p>
  <w:p w14:paraId="7275EF22" w14:textId="77777777" w:rsidR="00B170CA" w:rsidRDefault="00B170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17A8F5" w14:textId="1B21630C" w:rsidR="00B170CA" w:rsidRDefault="00B170CA">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3CAA93" w14:textId="77777777" w:rsidR="005138A5" w:rsidRDefault="005138A5">
      <w:r>
        <w:separator/>
      </w:r>
    </w:p>
  </w:footnote>
  <w:footnote w:type="continuationSeparator" w:id="0">
    <w:p w14:paraId="0E39E877" w14:textId="77777777" w:rsidR="005138A5" w:rsidRDefault="005138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958272" w14:textId="77777777" w:rsidR="00B170CA" w:rsidRPr="00AC274A" w:rsidRDefault="00B170CA" w:rsidP="00AC274A">
    <w:pPr>
      <w:pStyle w:val="Header"/>
      <w:jc w:val="center"/>
      <w:rPr>
        <w:rFonts w:eastAsia="Arial Unicode MS"/>
        <w:noProo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B14AB6C"/>
    <w:lvl w:ilvl="0">
      <w:start w:val="1"/>
      <w:numFmt w:val="decimal"/>
      <w:lvlText w:val="%1."/>
      <w:lvlJc w:val="left"/>
      <w:pPr>
        <w:tabs>
          <w:tab w:val="num" w:pos="1800"/>
        </w:tabs>
        <w:ind w:left="1800" w:hanging="360"/>
      </w:pPr>
    </w:lvl>
  </w:abstractNum>
  <w:abstractNum w:abstractNumId="1">
    <w:nsid w:val="FFFFFF7D"/>
    <w:multiLevelType w:val="singleLevel"/>
    <w:tmpl w:val="DCCE5BB4"/>
    <w:lvl w:ilvl="0">
      <w:start w:val="1"/>
      <w:numFmt w:val="decimal"/>
      <w:lvlText w:val="%1."/>
      <w:lvlJc w:val="left"/>
      <w:pPr>
        <w:tabs>
          <w:tab w:val="num" w:pos="1440"/>
        </w:tabs>
        <w:ind w:left="1440" w:hanging="360"/>
      </w:pPr>
    </w:lvl>
  </w:abstractNum>
  <w:abstractNum w:abstractNumId="2">
    <w:nsid w:val="FFFFFF7E"/>
    <w:multiLevelType w:val="singleLevel"/>
    <w:tmpl w:val="E5FA3468"/>
    <w:lvl w:ilvl="0">
      <w:start w:val="1"/>
      <w:numFmt w:val="decimal"/>
      <w:lvlText w:val="%1."/>
      <w:lvlJc w:val="left"/>
      <w:pPr>
        <w:tabs>
          <w:tab w:val="num" w:pos="1080"/>
        </w:tabs>
        <w:ind w:left="1080" w:hanging="360"/>
      </w:pPr>
    </w:lvl>
  </w:abstractNum>
  <w:abstractNum w:abstractNumId="3">
    <w:nsid w:val="FFFFFF7F"/>
    <w:multiLevelType w:val="singleLevel"/>
    <w:tmpl w:val="27AA26FA"/>
    <w:lvl w:ilvl="0">
      <w:start w:val="1"/>
      <w:numFmt w:val="decimal"/>
      <w:lvlText w:val="%1."/>
      <w:lvlJc w:val="left"/>
      <w:pPr>
        <w:tabs>
          <w:tab w:val="num" w:pos="720"/>
        </w:tabs>
        <w:ind w:left="720" w:hanging="360"/>
      </w:pPr>
    </w:lvl>
  </w:abstractNum>
  <w:abstractNum w:abstractNumId="4">
    <w:nsid w:val="FFFFFF80"/>
    <w:multiLevelType w:val="singleLevel"/>
    <w:tmpl w:val="7D38330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348DCE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ABC6D3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1220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B5E1224"/>
    <w:lvl w:ilvl="0">
      <w:start w:val="1"/>
      <w:numFmt w:val="decimal"/>
      <w:lvlText w:val="%1."/>
      <w:lvlJc w:val="left"/>
      <w:pPr>
        <w:tabs>
          <w:tab w:val="num" w:pos="360"/>
        </w:tabs>
        <w:ind w:left="360" w:hanging="360"/>
      </w:pPr>
    </w:lvl>
  </w:abstractNum>
  <w:abstractNum w:abstractNumId="9">
    <w:nsid w:val="FFFFFF89"/>
    <w:multiLevelType w:val="singleLevel"/>
    <w:tmpl w:val="13AC1A7A"/>
    <w:lvl w:ilvl="0">
      <w:start w:val="1"/>
      <w:numFmt w:val="bullet"/>
      <w:lvlText w:val=""/>
      <w:lvlJc w:val="left"/>
      <w:pPr>
        <w:tabs>
          <w:tab w:val="num" w:pos="360"/>
        </w:tabs>
        <w:ind w:left="360" w:hanging="360"/>
      </w:pPr>
      <w:rPr>
        <w:rFonts w:ascii="Symbol" w:hAnsi="Symbol" w:hint="default"/>
      </w:rPr>
    </w:lvl>
  </w:abstractNum>
  <w:abstractNum w:abstractNumId="10">
    <w:nsid w:val="048A3FF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DFC3FE6"/>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nsid w:val="1081618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nsid w:val="1B6F2DA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1BF25405"/>
    <w:multiLevelType w:val="hybridMultilevel"/>
    <w:tmpl w:val="0D40C3EE"/>
    <w:lvl w:ilvl="0" w:tplc="717C0ACA">
      <w:start w:val="1"/>
      <w:numFmt w:val="upperRoman"/>
      <w:lvlText w:val="%1."/>
      <w:lvlJc w:val="right"/>
      <w:pPr>
        <w:tabs>
          <w:tab w:val="num" w:pos="720"/>
        </w:tabs>
        <w:ind w:left="72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DA73F09"/>
    <w:multiLevelType w:val="hybridMultilevel"/>
    <w:tmpl w:val="38706B00"/>
    <w:lvl w:ilvl="0" w:tplc="807A286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3C61D8E"/>
    <w:multiLevelType w:val="hybridMultilevel"/>
    <w:tmpl w:val="B306711A"/>
    <w:lvl w:ilvl="0" w:tplc="F6A01EA2">
      <w:start w:val="1"/>
      <w:numFmt w:val="lowerRoman"/>
      <w:lvlText w:val="%1."/>
      <w:lvlJc w:val="right"/>
      <w:pPr>
        <w:tabs>
          <w:tab w:val="num" w:pos="720"/>
        </w:tabs>
        <w:ind w:left="720" w:hanging="17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56419EB"/>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nsid w:val="2EC625BE"/>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nsid w:val="31651EC4"/>
    <w:multiLevelType w:val="hybridMultilevel"/>
    <w:tmpl w:val="343429DE"/>
    <w:lvl w:ilvl="0" w:tplc="2F368C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9343531"/>
    <w:multiLevelType w:val="hybridMultilevel"/>
    <w:tmpl w:val="9EFEF3C2"/>
    <w:lvl w:ilvl="0" w:tplc="C1265370">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C0A79E6"/>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2">
    <w:nsid w:val="4C28592C"/>
    <w:multiLevelType w:val="hybridMultilevel"/>
    <w:tmpl w:val="F6827574"/>
    <w:lvl w:ilvl="0" w:tplc="36D03058">
      <w:start w:val="1"/>
      <w:numFmt w:val="decimal"/>
      <w:pStyle w:val="McGillNumbered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52B075F7"/>
    <w:multiLevelType w:val="multilevel"/>
    <w:tmpl w:val="4E7C786E"/>
    <w:lvl w:ilvl="0">
      <w:start w:val="1"/>
      <w:numFmt w:val="upp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53FD46A9"/>
    <w:multiLevelType w:val="hybridMultilevel"/>
    <w:tmpl w:val="2D1CD9DA"/>
    <w:lvl w:ilvl="0" w:tplc="BBFAE5BA">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F422979"/>
    <w:multiLevelType w:val="hybridMultilevel"/>
    <w:tmpl w:val="42ECE906"/>
    <w:lvl w:ilvl="0" w:tplc="33E8AECA">
      <w:start w:val="1"/>
      <w:numFmt w:val="bullet"/>
      <w:pStyle w:val="McGillBulletedLis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690759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6889188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8">
    <w:nsid w:val="6A3363D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72BD7A6C"/>
    <w:multiLevelType w:val="multilevel"/>
    <w:tmpl w:val="29BC6B96"/>
    <w:lvl w:ilvl="0">
      <w:start w:val="1"/>
      <w:numFmt w:val="low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0">
    <w:nsid w:val="73263783"/>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1">
    <w:nsid w:val="745653D8"/>
    <w:multiLevelType w:val="hybridMultilevel"/>
    <w:tmpl w:val="7BC46D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75F053F1"/>
    <w:multiLevelType w:val="hybridMultilevel"/>
    <w:tmpl w:val="444A5FEE"/>
    <w:lvl w:ilvl="0" w:tplc="4808EDCC">
      <w:start w:val="1"/>
      <w:numFmt w:val="lowerRoman"/>
      <w:pStyle w:val="McGillLow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75F87B41"/>
    <w:multiLevelType w:val="hybridMultilevel"/>
    <w:tmpl w:val="40AE9D2E"/>
    <w:lvl w:ilvl="0" w:tplc="5BAA145A">
      <w:start w:val="1"/>
      <w:numFmt w:val="upperRoman"/>
      <w:pStyle w:val="McGillUpper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75FB6B34"/>
    <w:multiLevelType w:val="hybridMultilevel"/>
    <w:tmpl w:val="6832E1AC"/>
    <w:lvl w:ilvl="0" w:tplc="C5D05E92">
      <w:start w:val="1"/>
      <w:numFmt w:val="lowerLetter"/>
      <w:pStyle w:val="McGillLow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7853628B"/>
    <w:multiLevelType w:val="hybridMultilevel"/>
    <w:tmpl w:val="DBE8D88E"/>
    <w:lvl w:ilvl="0" w:tplc="BE288640">
      <w:start w:val="1"/>
      <w:numFmt w:val="upperLetter"/>
      <w:pStyle w:val="McGillUpp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79AB6513"/>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7">
    <w:nsid w:val="7C3727C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8">
    <w:nsid w:val="7C4D5EE0"/>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6"/>
  </w:num>
  <w:num w:numId="13">
    <w:abstractNumId w:val="15"/>
  </w:num>
  <w:num w:numId="14">
    <w:abstractNumId w:val="19"/>
  </w:num>
  <w:num w:numId="15">
    <w:abstractNumId w:val="24"/>
  </w:num>
  <w:num w:numId="16">
    <w:abstractNumId w:val="14"/>
  </w:num>
  <w:num w:numId="17">
    <w:abstractNumId w:val="25"/>
  </w:num>
  <w:num w:numId="18">
    <w:abstractNumId w:val="26"/>
  </w:num>
  <w:num w:numId="19">
    <w:abstractNumId w:val="28"/>
  </w:num>
  <w:num w:numId="20">
    <w:abstractNumId w:val="10"/>
  </w:num>
  <w:num w:numId="21">
    <w:abstractNumId w:val="13"/>
  </w:num>
  <w:num w:numId="22">
    <w:abstractNumId w:val="32"/>
  </w:num>
  <w:num w:numId="23">
    <w:abstractNumId w:val="27"/>
  </w:num>
  <w:num w:numId="24">
    <w:abstractNumId w:val="21"/>
  </w:num>
  <w:num w:numId="25">
    <w:abstractNumId w:val="34"/>
  </w:num>
  <w:num w:numId="26">
    <w:abstractNumId w:val="38"/>
  </w:num>
  <w:num w:numId="27">
    <w:abstractNumId w:val="36"/>
  </w:num>
  <w:num w:numId="28">
    <w:abstractNumId w:val="29"/>
  </w:num>
  <w:num w:numId="29">
    <w:abstractNumId w:val="22"/>
  </w:num>
  <w:num w:numId="30">
    <w:abstractNumId w:val="35"/>
  </w:num>
  <w:num w:numId="31">
    <w:abstractNumId w:val="33"/>
  </w:num>
  <w:num w:numId="32">
    <w:abstractNumId w:val="18"/>
  </w:num>
  <w:num w:numId="33">
    <w:abstractNumId w:val="11"/>
  </w:num>
  <w:num w:numId="34">
    <w:abstractNumId w:val="30"/>
  </w:num>
  <w:num w:numId="35">
    <w:abstractNumId w:val="37"/>
  </w:num>
  <w:num w:numId="36">
    <w:abstractNumId w:val="12"/>
  </w:num>
  <w:num w:numId="37">
    <w:abstractNumId w:val="17"/>
  </w:num>
  <w:num w:numId="38">
    <w:abstractNumId w:val="23"/>
  </w:num>
  <w:num w:numId="39">
    <w:abstractNumId w:val="3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ei gu">
    <w15:presenceInfo w15:providerId="Windows Live" w15:userId="47043854b477df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Wei&lt;/Style&gt;&lt;LeftDelim&gt;{&lt;/LeftDelim&gt;&lt;RightDelim&gt;}&lt;/RightDelim&gt;&lt;FontName&gt;Arial Unicode M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25ewvdr4stppxextfzpv0x4edx2rrttpr5r&quot;&gt;ChemComm&lt;record-ids&gt;&lt;item&gt;2&lt;/item&gt;&lt;item&gt;3&lt;/item&gt;&lt;item&gt;5&lt;/item&gt;&lt;item&gt;6&lt;/item&gt;&lt;item&gt;8&lt;/item&gt;&lt;item&gt;10&lt;/item&gt;&lt;item&gt;13&lt;/item&gt;&lt;item&gt;16&lt;/item&gt;&lt;item&gt;17&lt;/item&gt;&lt;item&gt;19&lt;/item&gt;&lt;item&gt;22&lt;/item&gt;&lt;item&gt;26&lt;/item&gt;&lt;item&gt;33&lt;/item&gt;&lt;item&gt;42&lt;/item&gt;&lt;item&gt;44&lt;/item&gt;&lt;item&gt;45&lt;/item&gt;&lt;item&gt;49&lt;/item&gt;&lt;item&gt;51&lt;/item&gt;&lt;item&gt;60&lt;/item&gt;&lt;item&gt;66&lt;/item&gt;&lt;item&gt;68&lt;/item&gt;&lt;item&gt;69&lt;/item&gt;&lt;item&gt;70&lt;/item&gt;&lt;item&gt;71&lt;/item&gt;&lt;item&gt;75&lt;/item&gt;&lt;item&gt;79&lt;/item&gt;&lt;item&gt;91&lt;/item&gt;&lt;item&gt;101&lt;/item&gt;&lt;item&gt;134&lt;/item&gt;&lt;item&gt;135&lt;/item&gt;&lt;item&gt;175&lt;/item&gt;&lt;item&gt;193&lt;/item&gt;&lt;item&gt;196&lt;/item&gt;&lt;item&gt;201&lt;/item&gt;&lt;item&gt;216&lt;/item&gt;&lt;item&gt;217&lt;/item&gt;&lt;item&gt;220&lt;/item&gt;&lt;item&gt;226&lt;/item&gt;&lt;item&gt;227&lt;/item&gt;&lt;item&gt;250&lt;/item&gt;&lt;item&gt;253&lt;/item&gt;&lt;item&gt;288&lt;/item&gt;&lt;item&gt;302&lt;/item&gt;&lt;item&gt;303&lt;/item&gt;&lt;item&gt;304&lt;/item&gt;&lt;item&gt;305&lt;/item&gt;&lt;item&gt;307&lt;/item&gt;&lt;item&gt;310&lt;/item&gt;&lt;item&gt;311&lt;/item&gt;&lt;item&gt;312&lt;/item&gt;&lt;item&gt;313&lt;/item&gt;&lt;item&gt;314&lt;/item&gt;&lt;item&gt;315&lt;/item&gt;&lt;item&gt;316&lt;/item&gt;&lt;/record-ids&gt;&lt;/item&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9856C5"/>
    <w:rsid w:val="00000003"/>
    <w:rsid w:val="000001E4"/>
    <w:rsid w:val="00004CFA"/>
    <w:rsid w:val="00010395"/>
    <w:rsid w:val="000119F0"/>
    <w:rsid w:val="00017D05"/>
    <w:rsid w:val="00020390"/>
    <w:rsid w:val="00024042"/>
    <w:rsid w:val="000266DD"/>
    <w:rsid w:val="000447F5"/>
    <w:rsid w:val="00044FA5"/>
    <w:rsid w:val="000454FC"/>
    <w:rsid w:val="000463DF"/>
    <w:rsid w:val="00046F58"/>
    <w:rsid w:val="00050EEC"/>
    <w:rsid w:val="00056085"/>
    <w:rsid w:val="00060154"/>
    <w:rsid w:val="000605B4"/>
    <w:rsid w:val="000617F1"/>
    <w:rsid w:val="000619F1"/>
    <w:rsid w:val="00061D40"/>
    <w:rsid w:val="000621B5"/>
    <w:rsid w:val="00063353"/>
    <w:rsid w:val="00064464"/>
    <w:rsid w:val="000661C5"/>
    <w:rsid w:val="00066930"/>
    <w:rsid w:val="00071F46"/>
    <w:rsid w:val="0007381C"/>
    <w:rsid w:val="0007655E"/>
    <w:rsid w:val="00081A6A"/>
    <w:rsid w:val="00087056"/>
    <w:rsid w:val="0009071C"/>
    <w:rsid w:val="00092181"/>
    <w:rsid w:val="00094CC1"/>
    <w:rsid w:val="00097FB2"/>
    <w:rsid w:val="000A3809"/>
    <w:rsid w:val="000A5F87"/>
    <w:rsid w:val="000A7D68"/>
    <w:rsid w:val="000B03E8"/>
    <w:rsid w:val="000B1273"/>
    <w:rsid w:val="000B1C2B"/>
    <w:rsid w:val="000B6DBB"/>
    <w:rsid w:val="000C0268"/>
    <w:rsid w:val="000C0525"/>
    <w:rsid w:val="000C367A"/>
    <w:rsid w:val="000C4D3D"/>
    <w:rsid w:val="000C7AF0"/>
    <w:rsid w:val="000D30B9"/>
    <w:rsid w:val="000D4C95"/>
    <w:rsid w:val="000E332B"/>
    <w:rsid w:val="000E7B1F"/>
    <w:rsid w:val="000F1673"/>
    <w:rsid w:val="000F1BD2"/>
    <w:rsid w:val="00101372"/>
    <w:rsid w:val="00107BF4"/>
    <w:rsid w:val="00110E2C"/>
    <w:rsid w:val="0011171D"/>
    <w:rsid w:val="00113845"/>
    <w:rsid w:val="001143C3"/>
    <w:rsid w:val="00117858"/>
    <w:rsid w:val="001236BC"/>
    <w:rsid w:val="001271EC"/>
    <w:rsid w:val="00133249"/>
    <w:rsid w:val="00136812"/>
    <w:rsid w:val="0014579B"/>
    <w:rsid w:val="001475F2"/>
    <w:rsid w:val="00151073"/>
    <w:rsid w:val="00156007"/>
    <w:rsid w:val="00160D6C"/>
    <w:rsid w:val="0016121A"/>
    <w:rsid w:val="00161E75"/>
    <w:rsid w:val="00164210"/>
    <w:rsid w:val="00166D55"/>
    <w:rsid w:val="00173774"/>
    <w:rsid w:val="0017495D"/>
    <w:rsid w:val="001772C0"/>
    <w:rsid w:val="00181445"/>
    <w:rsid w:val="00187646"/>
    <w:rsid w:val="001950DE"/>
    <w:rsid w:val="00195662"/>
    <w:rsid w:val="00195787"/>
    <w:rsid w:val="001A0384"/>
    <w:rsid w:val="001A0C07"/>
    <w:rsid w:val="001A0FC3"/>
    <w:rsid w:val="001A1102"/>
    <w:rsid w:val="001A2D7B"/>
    <w:rsid w:val="001A6417"/>
    <w:rsid w:val="001B191C"/>
    <w:rsid w:val="001C76D6"/>
    <w:rsid w:val="001C7986"/>
    <w:rsid w:val="001D0986"/>
    <w:rsid w:val="001D14D4"/>
    <w:rsid w:val="001E07E8"/>
    <w:rsid w:val="001E0C7C"/>
    <w:rsid w:val="001E1247"/>
    <w:rsid w:val="001E16EC"/>
    <w:rsid w:val="001F4929"/>
    <w:rsid w:val="001F4E5B"/>
    <w:rsid w:val="001F6865"/>
    <w:rsid w:val="00203D33"/>
    <w:rsid w:val="0021009A"/>
    <w:rsid w:val="0021016F"/>
    <w:rsid w:val="00210B1A"/>
    <w:rsid w:val="00211E61"/>
    <w:rsid w:val="002126BF"/>
    <w:rsid w:val="0021518E"/>
    <w:rsid w:val="00216AD7"/>
    <w:rsid w:val="00216C12"/>
    <w:rsid w:val="002172FF"/>
    <w:rsid w:val="00223C16"/>
    <w:rsid w:val="00233370"/>
    <w:rsid w:val="002342BC"/>
    <w:rsid w:val="0023470A"/>
    <w:rsid w:val="00237388"/>
    <w:rsid w:val="00237F45"/>
    <w:rsid w:val="00237FFC"/>
    <w:rsid w:val="002430C0"/>
    <w:rsid w:val="00243DF7"/>
    <w:rsid w:val="0025160D"/>
    <w:rsid w:val="00252C7C"/>
    <w:rsid w:val="002544ED"/>
    <w:rsid w:val="00256CE0"/>
    <w:rsid w:val="002602E8"/>
    <w:rsid w:val="00262F04"/>
    <w:rsid w:val="00264B86"/>
    <w:rsid w:val="002702EF"/>
    <w:rsid w:val="00277479"/>
    <w:rsid w:val="00282F3E"/>
    <w:rsid w:val="00284116"/>
    <w:rsid w:val="00286168"/>
    <w:rsid w:val="00296BEB"/>
    <w:rsid w:val="002A2953"/>
    <w:rsid w:val="002A39EA"/>
    <w:rsid w:val="002C4B75"/>
    <w:rsid w:val="002C4CC7"/>
    <w:rsid w:val="002C7DDC"/>
    <w:rsid w:val="002E0B9F"/>
    <w:rsid w:val="002E3B36"/>
    <w:rsid w:val="002F2E57"/>
    <w:rsid w:val="002F3785"/>
    <w:rsid w:val="002F7197"/>
    <w:rsid w:val="002F7318"/>
    <w:rsid w:val="002F7425"/>
    <w:rsid w:val="0030220F"/>
    <w:rsid w:val="0030519D"/>
    <w:rsid w:val="0030594D"/>
    <w:rsid w:val="0031006F"/>
    <w:rsid w:val="0031032D"/>
    <w:rsid w:val="00313B56"/>
    <w:rsid w:val="00314235"/>
    <w:rsid w:val="00332CA5"/>
    <w:rsid w:val="00353DCA"/>
    <w:rsid w:val="00356749"/>
    <w:rsid w:val="00357351"/>
    <w:rsid w:val="00362C3C"/>
    <w:rsid w:val="00365126"/>
    <w:rsid w:val="003654B6"/>
    <w:rsid w:val="00365A54"/>
    <w:rsid w:val="00366101"/>
    <w:rsid w:val="00366B96"/>
    <w:rsid w:val="003719EC"/>
    <w:rsid w:val="00374507"/>
    <w:rsid w:val="0037618B"/>
    <w:rsid w:val="00380433"/>
    <w:rsid w:val="0038623B"/>
    <w:rsid w:val="00387B62"/>
    <w:rsid w:val="00396D49"/>
    <w:rsid w:val="003A0EBB"/>
    <w:rsid w:val="003A16AD"/>
    <w:rsid w:val="003A1F84"/>
    <w:rsid w:val="003A3F55"/>
    <w:rsid w:val="003A610D"/>
    <w:rsid w:val="003A6763"/>
    <w:rsid w:val="003B053A"/>
    <w:rsid w:val="003B1A98"/>
    <w:rsid w:val="003B24C9"/>
    <w:rsid w:val="003B303D"/>
    <w:rsid w:val="003B447D"/>
    <w:rsid w:val="003B5DF0"/>
    <w:rsid w:val="003C301C"/>
    <w:rsid w:val="003C3D96"/>
    <w:rsid w:val="003C6B76"/>
    <w:rsid w:val="003D0F06"/>
    <w:rsid w:val="003D1D29"/>
    <w:rsid w:val="003E6179"/>
    <w:rsid w:val="0040124A"/>
    <w:rsid w:val="004057CD"/>
    <w:rsid w:val="00406715"/>
    <w:rsid w:val="0040788E"/>
    <w:rsid w:val="00407DA5"/>
    <w:rsid w:val="00411121"/>
    <w:rsid w:val="00413013"/>
    <w:rsid w:val="00413529"/>
    <w:rsid w:val="00415BBB"/>
    <w:rsid w:val="00415E26"/>
    <w:rsid w:val="004164BE"/>
    <w:rsid w:val="00416ED4"/>
    <w:rsid w:val="004209AB"/>
    <w:rsid w:val="004240F3"/>
    <w:rsid w:val="004304E2"/>
    <w:rsid w:val="00430DAA"/>
    <w:rsid w:val="004345DD"/>
    <w:rsid w:val="0044019E"/>
    <w:rsid w:val="004474F3"/>
    <w:rsid w:val="00451655"/>
    <w:rsid w:val="004539B9"/>
    <w:rsid w:val="00453D23"/>
    <w:rsid w:val="004546B2"/>
    <w:rsid w:val="00454F1E"/>
    <w:rsid w:val="0046055D"/>
    <w:rsid w:val="0046100E"/>
    <w:rsid w:val="004618C2"/>
    <w:rsid w:val="00462CA9"/>
    <w:rsid w:val="00464E78"/>
    <w:rsid w:val="00466FF5"/>
    <w:rsid w:val="00467C7A"/>
    <w:rsid w:val="004710D0"/>
    <w:rsid w:val="00476477"/>
    <w:rsid w:val="00476C1F"/>
    <w:rsid w:val="00480032"/>
    <w:rsid w:val="00483DFF"/>
    <w:rsid w:val="00484432"/>
    <w:rsid w:val="00484985"/>
    <w:rsid w:val="00484DB9"/>
    <w:rsid w:val="00485526"/>
    <w:rsid w:val="00485DAF"/>
    <w:rsid w:val="00491FD5"/>
    <w:rsid w:val="004942C9"/>
    <w:rsid w:val="00494AC2"/>
    <w:rsid w:val="004A2AAC"/>
    <w:rsid w:val="004A3B5F"/>
    <w:rsid w:val="004B0E3C"/>
    <w:rsid w:val="004B170D"/>
    <w:rsid w:val="004B1955"/>
    <w:rsid w:val="004B26FB"/>
    <w:rsid w:val="004B6CF0"/>
    <w:rsid w:val="004C01D5"/>
    <w:rsid w:val="004C6EBC"/>
    <w:rsid w:val="004D0012"/>
    <w:rsid w:val="004D1B32"/>
    <w:rsid w:val="004D2FE6"/>
    <w:rsid w:val="004E03B4"/>
    <w:rsid w:val="004E0B46"/>
    <w:rsid w:val="004E696C"/>
    <w:rsid w:val="004F0489"/>
    <w:rsid w:val="004F1E55"/>
    <w:rsid w:val="004F69EC"/>
    <w:rsid w:val="004F7D23"/>
    <w:rsid w:val="005018E9"/>
    <w:rsid w:val="00503013"/>
    <w:rsid w:val="005138A5"/>
    <w:rsid w:val="00514232"/>
    <w:rsid w:val="00517904"/>
    <w:rsid w:val="00522116"/>
    <w:rsid w:val="00523F4D"/>
    <w:rsid w:val="00530CDB"/>
    <w:rsid w:val="00531C2D"/>
    <w:rsid w:val="00535357"/>
    <w:rsid w:val="00535DCA"/>
    <w:rsid w:val="00535EA5"/>
    <w:rsid w:val="00542298"/>
    <w:rsid w:val="005446BA"/>
    <w:rsid w:val="00546BCB"/>
    <w:rsid w:val="005516E4"/>
    <w:rsid w:val="00551FEC"/>
    <w:rsid w:val="00554213"/>
    <w:rsid w:val="00554DBB"/>
    <w:rsid w:val="00563748"/>
    <w:rsid w:val="0056505C"/>
    <w:rsid w:val="0056542A"/>
    <w:rsid w:val="00567114"/>
    <w:rsid w:val="00567C46"/>
    <w:rsid w:val="00571555"/>
    <w:rsid w:val="00571C39"/>
    <w:rsid w:val="00572CB7"/>
    <w:rsid w:val="00572CC5"/>
    <w:rsid w:val="00577A5D"/>
    <w:rsid w:val="00582B5F"/>
    <w:rsid w:val="00583A84"/>
    <w:rsid w:val="00584658"/>
    <w:rsid w:val="00585083"/>
    <w:rsid w:val="00586691"/>
    <w:rsid w:val="0058724B"/>
    <w:rsid w:val="005970EE"/>
    <w:rsid w:val="00597C9A"/>
    <w:rsid w:val="005A3A6B"/>
    <w:rsid w:val="005B1604"/>
    <w:rsid w:val="005B18C1"/>
    <w:rsid w:val="005B395A"/>
    <w:rsid w:val="005B7EE7"/>
    <w:rsid w:val="005C637D"/>
    <w:rsid w:val="005C71DC"/>
    <w:rsid w:val="005D384A"/>
    <w:rsid w:val="005D5356"/>
    <w:rsid w:val="005E3987"/>
    <w:rsid w:val="005E4FFD"/>
    <w:rsid w:val="005E51FE"/>
    <w:rsid w:val="005E588E"/>
    <w:rsid w:val="005F0F8D"/>
    <w:rsid w:val="0060489F"/>
    <w:rsid w:val="00607DCA"/>
    <w:rsid w:val="006103FD"/>
    <w:rsid w:val="00611177"/>
    <w:rsid w:val="00614E4C"/>
    <w:rsid w:val="00621486"/>
    <w:rsid w:val="00621A89"/>
    <w:rsid w:val="006279A5"/>
    <w:rsid w:val="0063173E"/>
    <w:rsid w:val="006331B0"/>
    <w:rsid w:val="00634EA0"/>
    <w:rsid w:val="00635D66"/>
    <w:rsid w:val="00643E3C"/>
    <w:rsid w:val="0064608B"/>
    <w:rsid w:val="00650197"/>
    <w:rsid w:val="006525F7"/>
    <w:rsid w:val="00655E96"/>
    <w:rsid w:val="006632B7"/>
    <w:rsid w:val="0066346A"/>
    <w:rsid w:val="00666208"/>
    <w:rsid w:val="00670518"/>
    <w:rsid w:val="00672D3D"/>
    <w:rsid w:val="00674F74"/>
    <w:rsid w:val="006755A6"/>
    <w:rsid w:val="00683A69"/>
    <w:rsid w:val="0068550B"/>
    <w:rsid w:val="006870E7"/>
    <w:rsid w:val="00687778"/>
    <w:rsid w:val="00691EFA"/>
    <w:rsid w:val="00694662"/>
    <w:rsid w:val="00697FF1"/>
    <w:rsid w:val="006A7B75"/>
    <w:rsid w:val="006A7D6B"/>
    <w:rsid w:val="006B10B0"/>
    <w:rsid w:val="006B369C"/>
    <w:rsid w:val="006B38D4"/>
    <w:rsid w:val="006B67C2"/>
    <w:rsid w:val="006C2BC8"/>
    <w:rsid w:val="006D5302"/>
    <w:rsid w:val="006E03F5"/>
    <w:rsid w:val="006E3528"/>
    <w:rsid w:val="006E45A7"/>
    <w:rsid w:val="006E4F50"/>
    <w:rsid w:val="006E7B3E"/>
    <w:rsid w:val="006E7D82"/>
    <w:rsid w:val="006F338F"/>
    <w:rsid w:val="006F4157"/>
    <w:rsid w:val="006F4D5A"/>
    <w:rsid w:val="006F5244"/>
    <w:rsid w:val="006F66ED"/>
    <w:rsid w:val="00704BF0"/>
    <w:rsid w:val="007057F2"/>
    <w:rsid w:val="0070681B"/>
    <w:rsid w:val="007071CC"/>
    <w:rsid w:val="00707484"/>
    <w:rsid w:val="00713598"/>
    <w:rsid w:val="00713D25"/>
    <w:rsid w:val="0071455A"/>
    <w:rsid w:val="00717F53"/>
    <w:rsid w:val="00720306"/>
    <w:rsid w:val="00721C0E"/>
    <w:rsid w:val="00723C99"/>
    <w:rsid w:val="00723FAB"/>
    <w:rsid w:val="007243BA"/>
    <w:rsid w:val="00725466"/>
    <w:rsid w:val="00726CE5"/>
    <w:rsid w:val="00727F8A"/>
    <w:rsid w:val="007347C3"/>
    <w:rsid w:val="00734DE6"/>
    <w:rsid w:val="007360D5"/>
    <w:rsid w:val="00736F2E"/>
    <w:rsid w:val="00754347"/>
    <w:rsid w:val="00755A65"/>
    <w:rsid w:val="00756406"/>
    <w:rsid w:val="00756E89"/>
    <w:rsid w:val="00763668"/>
    <w:rsid w:val="00773759"/>
    <w:rsid w:val="00774B10"/>
    <w:rsid w:val="00774FC5"/>
    <w:rsid w:val="00776DB2"/>
    <w:rsid w:val="00780946"/>
    <w:rsid w:val="0078691A"/>
    <w:rsid w:val="00787A2C"/>
    <w:rsid w:val="00790E0A"/>
    <w:rsid w:val="0079262A"/>
    <w:rsid w:val="0079267D"/>
    <w:rsid w:val="00792B18"/>
    <w:rsid w:val="00793D1D"/>
    <w:rsid w:val="00793DFC"/>
    <w:rsid w:val="007A3366"/>
    <w:rsid w:val="007B091A"/>
    <w:rsid w:val="007B29DA"/>
    <w:rsid w:val="007B6A02"/>
    <w:rsid w:val="007B757B"/>
    <w:rsid w:val="007C127F"/>
    <w:rsid w:val="007C4410"/>
    <w:rsid w:val="007C691B"/>
    <w:rsid w:val="007C69E5"/>
    <w:rsid w:val="007D2A16"/>
    <w:rsid w:val="007E2753"/>
    <w:rsid w:val="007F3C76"/>
    <w:rsid w:val="007F4D28"/>
    <w:rsid w:val="007F5BB2"/>
    <w:rsid w:val="007F71C2"/>
    <w:rsid w:val="0080175F"/>
    <w:rsid w:val="008134FB"/>
    <w:rsid w:val="00816C92"/>
    <w:rsid w:val="00817658"/>
    <w:rsid w:val="00820FB6"/>
    <w:rsid w:val="00823125"/>
    <w:rsid w:val="008241A1"/>
    <w:rsid w:val="008249A1"/>
    <w:rsid w:val="00825CEE"/>
    <w:rsid w:val="00826D91"/>
    <w:rsid w:val="00834750"/>
    <w:rsid w:val="008353A9"/>
    <w:rsid w:val="00837447"/>
    <w:rsid w:val="008407E0"/>
    <w:rsid w:val="00844140"/>
    <w:rsid w:val="00847FA5"/>
    <w:rsid w:val="00851FAA"/>
    <w:rsid w:val="00854039"/>
    <w:rsid w:val="00855D9B"/>
    <w:rsid w:val="008574BA"/>
    <w:rsid w:val="008575C0"/>
    <w:rsid w:val="008616E0"/>
    <w:rsid w:val="00866914"/>
    <w:rsid w:val="00867C64"/>
    <w:rsid w:val="00870577"/>
    <w:rsid w:val="0087239E"/>
    <w:rsid w:val="00875A5A"/>
    <w:rsid w:val="00880271"/>
    <w:rsid w:val="00881E15"/>
    <w:rsid w:val="00882841"/>
    <w:rsid w:val="00882E06"/>
    <w:rsid w:val="0088452A"/>
    <w:rsid w:val="00884CCC"/>
    <w:rsid w:val="00886A41"/>
    <w:rsid w:val="00890CBB"/>
    <w:rsid w:val="008951EA"/>
    <w:rsid w:val="008955E0"/>
    <w:rsid w:val="008A0693"/>
    <w:rsid w:val="008A441E"/>
    <w:rsid w:val="008A708E"/>
    <w:rsid w:val="008B147D"/>
    <w:rsid w:val="008B3B5B"/>
    <w:rsid w:val="008B6CD9"/>
    <w:rsid w:val="008C01FE"/>
    <w:rsid w:val="008C4240"/>
    <w:rsid w:val="008C5410"/>
    <w:rsid w:val="008D07F9"/>
    <w:rsid w:val="008D11F5"/>
    <w:rsid w:val="008D42BE"/>
    <w:rsid w:val="008D6150"/>
    <w:rsid w:val="008D6B4A"/>
    <w:rsid w:val="008E3BEA"/>
    <w:rsid w:val="008F2FFE"/>
    <w:rsid w:val="008F6E50"/>
    <w:rsid w:val="009013D4"/>
    <w:rsid w:val="009072FD"/>
    <w:rsid w:val="00911F75"/>
    <w:rsid w:val="00911F91"/>
    <w:rsid w:val="00917A76"/>
    <w:rsid w:val="009215E3"/>
    <w:rsid w:val="00923CEC"/>
    <w:rsid w:val="00925B68"/>
    <w:rsid w:val="00926005"/>
    <w:rsid w:val="009262E1"/>
    <w:rsid w:val="00930AF8"/>
    <w:rsid w:val="009318E8"/>
    <w:rsid w:val="00934113"/>
    <w:rsid w:val="00935ABA"/>
    <w:rsid w:val="009378D9"/>
    <w:rsid w:val="00937A90"/>
    <w:rsid w:val="00940046"/>
    <w:rsid w:val="00950944"/>
    <w:rsid w:val="00951692"/>
    <w:rsid w:val="0096207F"/>
    <w:rsid w:val="009622A5"/>
    <w:rsid w:val="009632A2"/>
    <w:rsid w:val="00970572"/>
    <w:rsid w:val="00974211"/>
    <w:rsid w:val="0097742A"/>
    <w:rsid w:val="009848D6"/>
    <w:rsid w:val="00984B47"/>
    <w:rsid w:val="009856C5"/>
    <w:rsid w:val="009906E4"/>
    <w:rsid w:val="0099193E"/>
    <w:rsid w:val="009A21CC"/>
    <w:rsid w:val="009A3A29"/>
    <w:rsid w:val="009A6C02"/>
    <w:rsid w:val="009B4327"/>
    <w:rsid w:val="009B597B"/>
    <w:rsid w:val="009C0923"/>
    <w:rsid w:val="009C71B8"/>
    <w:rsid w:val="009D1429"/>
    <w:rsid w:val="009D2B42"/>
    <w:rsid w:val="009D3751"/>
    <w:rsid w:val="009D3CB8"/>
    <w:rsid w:val="009D5708"/>
    <w:rsid w:val="009E04B6"/>
    <w:rsid w:val="009E0705"/>
    <w:rsid w:val="009E1A7E"/>
    <w:rsid w:val="009E22CE"/>
    <w:rsid w:val="009F4D9D"/>
    <w:rsid w:val="009F51CE"/>
    <w:rsid w:val="009F6F41"/>
    <w:rsid w:val="009F74DA"/>
    <w:rsid w:val="00A07664"/>
    <w:rsid w:val="00A127E8"/>
    <w:rsid w:val="00A14D84"/>
    <w:rsid w:val="00A17608"/>
    <w:rsid w:val="00A279D3"/>
    <w:rsid w:val="00A27D8A"/>
    <w:rsid w:val="00A350E3"/>
    <w:rsid w:val="00A36107"/>
    <w:rsid w:val="00A507FD"/>
    <w:rsid w:val="00A51AFF"/>
    <w:rsid w:val="00A65D1A"/>
    <w:rsid w:val="00A70041"/>
    <w:rsid w:val="00A830CB"/>
    <w:rsid w:val="00A852DD"/>
    <w:rsid w:val="00A873F7"/>
    <w:rsid w:val="00A9137D"/>
    <w:rsid w:val="00A979A2"/>
    <w:rsid w:val="00AA2BC5"/>
    <w:rsid w:val="00AA69F1"/>
    <w:rsid w:val="00AA7CE1"/>
    <w:rsid w:val="00AB5BEE"/>
    <w:rsid w:val="00AB5F51"/>
    <w:rsid w:val="00AC17AB"/>
    <w:rsid w:val="00AC274A"/>
    <w:rsid w:val="00AC2DBB"/>
    <w:rsid w:val="00AC2F9F"/>
    <w:rsid w:val="00AC35CD"/>
    <w:rsid w:val="00AC52DE"/>
    <w:rsid w:val="00AC7465"/>
    <w:rsid w:val="00AD175F"/>
    <w:rsid w:val="00AD4FC9"/>
    <w:rsid w:val="00AD50EE"/>
    <w:rsid w:val="00AD639D"/>
    <w:rsid w:val="00AE0122"/>
    <w:rsid w:val="00AE2E97"/>
    <w:rsid w:val="00AE72B7"/>
    <w:rsid w:val="00AF5129"/>
    <w:rsid w:val="00AF693C"/>
    <w:rsid w:val="00B01EE5"/>
    <w:rsid w:val="00B04612"/>
    <w:rsid w:val="00B05FAF"/>
    <w:rsid w:val="00B11021"/>
    <w:rsid w:val="00B11B07"/>
    <w:rsid w:val="00B13F77"/>
    <w:rsid w:val="00B1449E"/>
    <w:rsid w:val="00B170CA"/>
    <w:rsid w:val="00B17B6E"/>
    <w:rsid w:val="00B219E3"/>
    <w:rsid w:val="00B2331C"/>
    <w:rsid w:val="00B23787"/>
    <w:rsid w:val="00B25BB2"/>
    <w:rsid w:val="00B27CFE"/>
    <w:rsid w:val="00B40A30"/>
    <w:rsid w:val="00B41224"/>
    <w:rsid w:val="00B43CB3"/>
    <w:rsid w:val="00B43FE5"/>
    <w:rsid w:val="00B5307B"/>
    <w:rsid w:val="00B600C4"/>
    <w:rsid w:val="00B60689"/>
    <w:rsid w:val="00B60F01"/>
    <w:rsid w:val="00B6583C"/>
    <w:rsid w:val="00B661B4"/>
    <w:rsid w:val="00B66F74"/>
    <w:rsid w:val="00B71566"/>
    <w:rsid w:val="00B73AE4"/>
    <w:rsid w:val="00B820AF"/>
    <w:rsid w:val="00B8482A"/>
    <w:rsid w:val="00B91709"/>
    <w:rsid w:val="00B91C1B"/>
    <w:rsid w:val="00B975A5"/>
    <w:rsid w:val="00BA1C2F"/>
    <w:rsid w:val="00BB040E"/>
    <w:rsid w:val="00BB1813"/>
    <w:rsid w:val="00BB1869"/>
    <w:rsid w:val="00BB30E4"/>
    <w:rsid w:val="00BC0002"/>
    <w:rsid w:val="00BC5AAF"/>
    <w:rsid w:val="00BC66D1"/>
    <w:rsid w:val="00BE029E"/>
    <w:rsid w:val="00BE1349"/>
    <w:rsid w:val="00BE5E4D"/>
    <w:rsid w:val="00BF1034"/>
    <w:rsid w:val="00BF4945"/>
    <w:rsid w:val="00BF4996"/>
    <w:rsid w:val="00BF6FCB"/>
    <w:rsid w:val="00C0053E"/>
    <w:rsid w:val="00C0292D"/>
    <w:rsid w:val="00C033D1"/>
    <w:rsid w:val="00C05C40"/>
    <w:rsid w:val="00C07F2E"/>
    <w:rsid w:val="00C1089C"/>
    <w:rsid w:val="00C125A5"/>
    <w:rsid w:val="00C132C4"/>
    <w:rsid w:val="00C13C1B"/>
    <w:rsid w:val="00C201A2"/>
    <w:rsid w:val="00C20E82"/>
    <w:rsid w:val="00C24DE1"/>
    <w:rsid w:val="00C25678"/>
    <w:rsid w:val="00C34513"/>
    <w:rsid w:val="00C3472A"/>
    <w:rsid w:val="00C35E11"/>
    <w:rsid w:val="00C3731D"/>
    <w:rsid w:val="00C37995"/>
    <w:rsid w:val="00C41A0D"/>
    <w:rsid w:val="00C46EDB"/>
    <w:rsid w:val="00C527BE"/>
    <w:rsid w:val="00C5616C"/>
    <w:rsid w:val="00C564DB"/>
    <w:rsid w:val="00C56DB9"/>
    <w:rsid w:val="00C644D6"/>
    <w:rsid w:val="00C764AA"/>
    <w:rsid w:val="00C76D52"/>
    <w:rsid w:val="00C8297A"/>
    <w:rsid w:val="00C9443D"/>
    <w:rsid w:val="00C946C3"/>
    <w:rsid w:val="00C9483A"/>
    <w:rsid w:val="00C94D89"/>
    <w:rsid w:val="00CA1D40"/>
    <w:rsid w:val="00CA3E50"/>
    <w:rsid w:val="00CA5012"/>
    <w:rsid w:val="00CA5C0C"/>
    <w:rsid w:val="00CB078D"/>
    <w:rsid w:val="00CB1DC1"/>
    <w:rsid w:val="00CB45C7"/>
    <w:rsid w:val="00CB4FD7"/>
    <w:rsid w:val="00CB53F2"/>
    <w:rsid w:val="00CC03A7"/>
    <w:rsid w:val="00CD0F34"/>
    <w:rsid w:val="00CD1620"/>
    <w:rsid w:val="00CD71CA"/>
    <w:rsid w:val="00CE4FEB"/>
    <w:rsid w:val="00D00E78"/>
    <w:rsid w:val="00D00F4C"/>
    <w:rsid w:val="00D0292C"/>
    <w:rsid w:val="00D066D3"/>
    <w:rsid w:val="00D150CD"/>
    <w:rsid w:val="00D17442"/>
    <w:rsid w:val="00D17971"/>
    <w:rsid w:val="00D2182F"/>
    <w:rsid w:val="00D24308"/>
    <w:rsid w:val="00D273DF"/>
    <w:rsid w:val="00D309CB"/>
    <w:rsid w:val="00D31114"/>
    <w:rsid w:val="00D34399"/>
    <w:rsid w:val="00D366D2"/>
    <w:rsid w:val="00D37CBF"/>
    <w:rsid w:val="00D37FB8"/>
    <w:rsid w:val="00D40963"/>
    <w:rsid w:val="00D4517B"/>
    <w:rsid w:val="00D475D2"/>
    <w:rsid w:val="00D47ACE"/>
    <w:rsid w:val="00D524BD"/>
    <w:rsid w:val="00D553C6"/>
    <w:rsid w:val="00D61FD2"/>
    <w:rsid w:val="00D623C4"/>
    <w:rsid w:val="00D62F2C"/>
    <w:rsid w:val="00D64EAE"/>
    <w:rsid w:val="00D76659"/>
    <w:rsid w:val="00D774C2"/>
    <w:rsid w:val="00D77D8E"/>
    <w:rsid w:val="00D835D1"/>
    <w:rsid w:val="00D9267D"/>
    <w:rsid w:val="00D943AA"/>
    <w:rsid w:val="00D95A6A"/>
    <w:rsid w:val="00DA05FF"/>
    <w:rsid w:val="00DA14AC"/>
    <w:rsid w:val="00DA40FB"/>
    <w:rsid w:val="00DA43AE"/>
    <w:rsid w:val="00DA7D60"/>
    <w:rsid w:val="00DB066B"/>
    <w:rsid w:val="00DB2163"/>
    <w:rsid w:val="00DB29AC"/>
    <w:rsid w:val="00DB4596"/>
    <w:rsid w:val="00DB7168"/>
    <w:rsid w:val="00DC5629"/>
    <w:rsid w:val="00DD0372"/>
    <w:rsid w:val="00DD18D3"/>
    <w:rsid w:val="00DE50BB"/>
    <w:rsid w:val="00DE731E"/>
    <w:rsid w:val="00DF14FA"/>
    <w:rsid w:val="00DF28EF"/>
    <w:rsid w:val="00DF395A"/>
    <w:rsid w:val="00DF67D9"/>
    <w:rsid w:val="00E05F6F"/>
    <w:rsid w:val="00E11773"/>
    <w:rsid w:val="00E1386D"/>
    <w:rsid w:val="00E27CDD"/>
    <w:rsid w:val="00E27EB3"/>
    <w:rsid w:val="00E315A5"/>
    <w:rsid w:val="00E32252"/>
    <w:rsid w:val="00E35687"/>
    <w:rsid w:val="00E3701C"/>
    <w:rsid w:val="00E414EE"/>
    <w:rsid w:val="00E43E71"/>
    <w:rsid w:val="00E507BE"/>
    <w:rsid w:val="00E52F23"/>
    <w:rsid w:val="00E535EC"/>
    <w:rsid w:val="00E545B1"/>
    <w:rsid w:val="00E567ED"/>
    <w:rsid w:val="00E568ED"/>
    <w:rsid w:val="00E60BE8"/>
    <w:rsid w:val="00E61B1A"/>
    <w:rsid w:val="00E67B36"/>
    <w:rsid w:val="00E715B8"/>
    <w:rsid w:val="00E73A90"/>
    <w:rsid w:val="00E7434F"/>
    <w:rsid w:val="00E7567E"/>
    <w:rsid w:val="00E800B7"/>
    <w:rsid w:val="00E85146"/>
    <w:rsid w:val="00E85ABB"/>
    <w:rsid w:val="00E85D2A"/>
    <w:rsid w:val="00E85E55"/>
    <w:rsid w:val="00E87A9E"/>
    <w:rsid w:val="00E929FC"/>
    <w:rsid w:val="00E966C5"/>
    <w:rsid w:val="00EA0DA7"/>
    <w:rsid w:val="00EA1685"/>
    <w:rsid w:val="00EA3019"/>
    <w:rsid w:val="00EA3045"/>
    <w:rsid w:val="00EA71A7"/>
    <w:rsid w:val="00EA7B2E"/>
    <w:rsid w:val="00EB1CA4"/>
    <w:rsid w:val="00EB5E7B"/>
    <w:rsid w:val="00EB68BA"/>
    <w:rsid w:val="00EB6B78"/>
    <w:rsid w:val="00EB7CD9"/>
    <w:rsid w:val="00EC1982"/>
    <w:rsid w:val="00EC2081"/>
    <w:rsid w:val="00EC5C0A"/>
    <w:rsid w:val="00ED1F07"/>
    <w:rsid w:val="00ED2734"/>
    <w:rsid w:val="00ED291C"/>
    <w:rsid w:val="00ED34A9"/>
    <w:rsid w:val="00ED3B97"/>
    <w:rsid w:val="00EE2EC7"/>
    <w:rsid w:val="00EE51C1"/>
    <w:rsid w:val="00EE542C"/>
    <w:rsid w:val="00EF001A"/>
    <w:rsid w:val="00EF42C4"/>
    <w:rsid w:val="00EF4F22"/>
    <w:rsid w:val="00EF6576"/>
    <w:rsid w:val="00F006A0"/>
    <w:rsid w:val="00F04A06"/>
    <w:rsid w:val="00F05F94"/>
    <w:rsid w:val="00F114C9"/>
    <w:rsid w:val="00F11FB3"/>
    <w:rsid w:val="00F13DF9"/>
    <w:rsid w:val="00F14A19"/>
    <w:rsid w:val="00F1692E"/>
    <w:rsid w:val="00F17110"/>
    <w:rsid w:val="00F174FE"/>
    <w:rsid w:val="00F267FC"/>
    <w:rsid w:val="00F309A0"/>
    <w:rsid w:val="00F31426"/>
    <w:rsid w:val="00F31EED"/>
    <w:rsid w:val="00F33FC1"/>
    <w:rsid w:val="00F409BF"/>
    <w:rsid w:val="00F4292C"/>
    <w:rsid w:val="00F471E1"/>
    <w:rsid w:val="00F50B04"/>
    <w:rsid w:val="00F552F8"/>
    <w:rsid w:val="00F5596B"/>
    <w:rsid w:val="00F56696"/>
    <w:rsid w:val="00F576E8"/>
    <w:rsid w:val="00F64C0D"/>
    <w:rsid w:val="00F67758"/>
    <w:rsid w:val="00F72662"/>
    <w:rsid w:val="00F748F9"/>
    <w:rsid w:val="00F7702E"/>
    <w:rsid w:val="00F80F04"/>
    <w:rsid w:val="00F81EA3"/>
    <w:rsid w:val="00F83602"/>
    <w:rsid w:val="00F83619"/>
    <w:rsid w:val="00F83A19"/>
    <w:rsid w:val="00F853DE"/>
    <w:rsid w:val="00F86B7C"/>
    <w:rsid w:val="00F925C2"/>
    <w:rsid w:val="00F9367A"/>
    <w:rsid w:val="00FA0805"/>
    <w:rsid w:val="00FA24FB"/>
    <w:rsid w:val="00FA509E"/>
    <w:rsid w:val="00FA5B1C"/>
    <w:rsid w:val="00FA5FD3"/>
    <w:rsid w:val="00FB2A7C"/>
    <w:rsid w:val="00FB2AE1"/>
    <w:rsid w:val="00FB526C"/>
    <w:rsid w:val="00FC0B20"/>
    <w:rsid w:val="00FC610B"/>
    <w:rsid w:val="00FD3156"/>
    <w:rsid w:val="00FD472F"/>
    <w:rsid w:val="00FE19B5"/>
    <w:rsid w:val="00FE6857"/>
    <w:rsid w:val="00FE6B53"/>
    <w:rsid w:val="00FF003A"/>
    <w:rsid w:val="00FF19B8"/>
    <w:rsid w:val="00FF51EF"/>
    <w:rsid w:val="00FF7D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03762B"/>
  <w15:chartTrackingRefBased/>
  <w15:docId w15:val="{752DBF5B-B5E3-4DE8-B082-744D39ADD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6C5"/>
    <w:rPr>
      <w:rFonts w:ascii="Arial Unicode MS" w:eastAsia="Arial Unicode MS" w:hAnsi="Arial Unicode MS"/>
      <w:sz w:val="24"/>
      <w:szCs w:val="24"/>
      <w:lang w:val="en-CA" w:eastAsia="en-US"/>
    </w:rPr>
  </w:style>
  <w:style w:type="paragraph" w:styleId="Heading1">
    <w:name w:val="heading 1"/>
    <w:basedOn w:val="Normal"/>
    <w:next w:val="Normal"/>
    <w:link w:val="Heading1Char"/>
    <w:uiPriority w:val="9"/>
    <w:qFormat/>
    <w:rsid w:val="009856C5"/>
    <w:pPr>
      <w:keepNext/>
      <w:spacing w:before="240" w:after="60"/>
      <w:outlineLvl w:val="0"/>
    </w:pPr>
    <w:rPr>
      <w:rFonts w:ascii="Calibri Light" w:eastAsia="宋体" w:hAnsi="Calibri Light"/>
      <w:b/>
      <w:bCs/>
      <w:kern w:val="32"/>
      <w:sz w:val="32"/>
      <w:szCs w:val="32"/>
    </w:rPr>
  </w:style>
  <w:style w:type="paragraph" w:styleId="Heading2">
    <w:name w:val="heading 2"/>
    <w:basedOn w:val="Normal"/>
    <w:next w:val="Normal"/>
    <w:link w:val="Heading2Char"/>
    <w:uiPriority w:val="9"/>
    <w:semiHidden/>
    <w:unhideWhenUsed/>
    <w:qFormat/>
    <w:rsid w:val="00454F1E"/>
    <w:pPr>
      <w:keepNext/>
      <w:spacing w:before="240" w:after="60"/>
      <w:outlineLvl w:val="1"/>
    </w:pPr>
    <w:rPr>
      <w:rFonts w:ascii="Calibri Light" w:eastAsia="宋体" w:hAnsi="Calibri Light"/>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GillBodyText">
    <w:name w:val="McGill_BodyText"/>
    <w:link w:val="McGillBodyTextChar"/>
    <w:rsid w:val="0064608B"/>
    <w:pPr>
      <w:spacing w:line="360" w:lineRule="auto"/>
    </w:pPr>
    <w:rPr>
      <w:rFonts w:ascii="Arial Unicode MS" w:eastAsia="Arial Unicode MS" w:hAnsi="Arial Unicode MS"/>
      <w:sz w:val="24"/>
      <w:szCs w:val="24"/>
      <w:lang w:val="en-CA" w:eastAsia="en-US"/>
    </w:rPr>
  </w:style>
  <w:style w:type="character" w:customStyle="1" w:styleId="McGillBodyTextChar">
    <w:name w:val="McGill_BodyText Char"/>
    <w:link w:val="McGillBodyText"/>
    <w:rsid w:val="0064608B"/>
    <w:rPr>
      <w:rFonts w:ascii="Arial Unicode MS" w:eastAsia="Arial Unicode MS" w:hAnsi="Arial Unicode MS"/>
      <w:sz w:val="24"/>
      <w:szCs w:val="24"/>
      <w:lang w:val="en-CA" w:eastAsia="en-US" w:bidi="ar-SA"/>
    </w:rPr>
  </w:style>
  <w:style w:type="paragraph" w:customStyle="1" w:styleId="McGillAbstractOtherBodyText">
    <w:name w:val="McGill_Abstract_Other_BodyText"/>
    <w:basedOn w:val="McGillBodyText"/>
    <w:next w:val="McGillBodyText"/>
    <w:rsid w:val="00483DFF"/>
    <w:pPr>
      <w:jc w:val="both"/>
    </w:pPr>
  </w:style>
  <w:style w:type="paragraph" w:customStyle="1" w:styleId="McGillAbstractEnBodyText">
    <w:name w:val="McGill_Abstract_En_BodyText"/>
    <w:basedOn w:val="McGillBodyText"/>
    <w:next w:val="McGillBodyText"/>
    <w:rsid w:val="00087056"/>
  </w:style>
  <w:style w:type="paragraph" w:customStyle="1" w:styleId="McGillAbstractOtherHeading">
    <w:name w:val="McGill_Abstract_Other_Heading"/>
    <w:basedOn w:val="McGillBodyText"/>
    <w:next w:val="McGillAbstractOtherBodyText"/>
    <w:rsid w:val="00483DFF"/>
    <w:pPr>
      <w:jc w:val="center"/>
    </w:pPr>
    <w:rPr>
      <w:sz w:val="28"/>
    </w:rPr>
  </w:style>
  <w:style w:type="paragraph" w:customStyle="1" w:styleId="McGillAbstractFrBodyText">
    <w:name w:val="McGill_Abstract_Fr_BodyText"/>
    <w:basedOn w:val="Normal"/>
    <w:next w:val="McGillBodyText"/>
    <w:rsid w:val="00691EFA"/>
    <w:pPr>
      <w:spacing w:line="360" w:lineRule="auto"/>
      <w:jc w:val="both"/>
    </w:pPr>
  </w:style>
  <w:style w:type="paragraph" w:customStyle="1" w:styleId="McGillAckBodyText">
    <w:name w:val="McGill_Ack_BodyText"/>
    <w:basedOn w:val="McGillBodyText"/>
    <w:next w:val="McGillBodyText"/>
    <w:link w:val="McGillAckBodyTextChar"/>
    <w:rsid w:val="00483DFF"/>
    <w:pPr>
      <w:jc w:val="both"/>
    </w:pPr>
  </w:style>
  <w:style w:type="paragraph" w:customStyle="1" w:styleId="McGillAcknowledgementsHeading">
    <w:name w:val="McGill_Acknowledgements_Heading"/>
    <w:basedOn w:val="McGillBodyText"/>
    <w:next w:val="McGillAckBodyText"/>
    <w:rsid w:val="00483DFF"/>
    <w:pPr>
      <w:jc w:val="center"/>
    </w:pPr>
    <w:rPr>
      <w:sz w:val="28"/>
    </w:rPr>
  </w:style>
  <w:style w:type="paragraph" w:customStyle="1" w:styleId="McGillAppendix">
    <w:name w:val="McGill_Appendix"/>
    <w:basedOn w:val="McGillBodyText"/>
    <w:next w:val="Normal"/>
    <w:rsid w:val="00483DFF"/>
    <w:pPr>
      <w:jc w:val="center"/>
      <w:outlineLvl w:val="0"/>
    </w:pPr>
    <w:rPr>
      <w:sz w:val="28"/>
    </w:rPr>
  </w:style>
  <w:style w:type="paragraph" w:customStyle="1" w:styleId="McGillAppendixBodyText">
    <w:name w:val="McGill_Appendix_BodyText"/>
    <w:basedOn w:val="McGillBodyText"/>
    <w:next w:val="McGillBodyText"/>
    <w:rsid w:val="00483DFF"/>
    <w:pPr>
      <w:jc w:val="both"/>
    </w:pPr>
  </w:style>
  <w:style w:type="paragraph" w:customStyle="1" w:styleId="McGillAuthor">
    <w:name w:val="McGill_Author"/>
    <w:basedOn w:val="McGillBodyText"/>
    <w:next w:val="McGillBodyText"/>
    <w:rsid w:val="00483DFF"/>
    <w:pPr>
      <w:jc w:val="center"/>
    </w:pPr>
  </w:style>
  <w:style w:type="paragraph" w:customStyle="1" w:styleId="McGillBiblioEntry">
    <w:name w:val="McGill_BiblioEntry"/>
    <w:basedOn w:val="McGillBodyText"/>
    <w:next w:val="McGillBodyText"/>
    <w:rsid w:val="006F4D5A"/>
    <w:pPr>
      <w:keepLines/>
      <w:ind w:left="576" w:hanging="576"/>
    </w:pPr>
  </w:style>
  <w:style w:type="paragraph" w:customStyle="1" w:styleId="McGillBibliographyHeading">
    <w:name w:val="McGill_Bibliography_Heading"/>
    <w:basedOn w:val="McGillBodyText"/>
    <w:next w:val="McGillBodyText"/>
    <w:rsid w:val="0064608B"/>
    <w:pPr>
      <w:jc w:val="center"/>
      <w:outlineLvl w:val="0"/>
    </w:pPr>
    <w:rPr>
      <w:sz w:val="28"/>
      <w:szCs w:val="28"/>
    </w:rPr>
  </w:style>
  <w:style w:type="paragraph" w:customStyle="1" w:styleId="McGillBulletedList">
    <w:name w:val="McGill_BulletedList"/>
    <w:basedOn w:val="McGillBodyText"/>
    <w:rsid w:val="00211E61"/>
    <w:pPr>
      <w:numPr>
        <w:numId w:val="17"/>
      </w:numPr>
    </w:pPr>
  </w:style>
  <w:style w:type="paragraph" w:customStyle="1" w:styleId="McGillChapterTitle">
    <w:name w:val="McGill_Chapter_Title"/>
    <w:basedOn w:val="McGillBodyText"/>
    <w:next w:val="McGillBodyText"/>
    <w:rsid w:val="00572CB7"/>
    <w:pPr>
      <w:jc w:val="center"/>
      <w:outlineLvl w:val="0"/>
    </w:pPr>
    <w:rPr>
      <w:sz w:val="28"/>
    </w:rPr>
  </w:style>
  <w:style w:type="paragraph" w:customStyle="1" w:styleId="McGillDedicationBodyText">
    <w:name w:val="McGill_Dedication_BodyText"/>
    <w:basedOn w:val="McGillBodyText"/>
    <w:next w:val="McGillBodyText"/>
    <w:rsid w:val="006103FD"/>
  </w:style>
  <w:style w:type="paragraph" w:customStyle="1" w:styleId="McGillDedicationHeading">
    <w:name w:val="McGill_Dedication_Heading"/>
    <w:basedOn w:val="McGillBodyText"/>
    <w:next w:val="McGillDedicationBodyText"/>
    <w:rsid w:val="006103FD"/>
    <w:pPr>
      <w:jc w:val="center"/>
      <w:outlineLvl w:val="0"/>
    </w:pPr>
    <w:rPr>
      <w:sz w:val="28"/>
    </w:rPr>
  </w:style>
  <w:style w:type="character" w:customStyle="1" w:styleId="McGillBold">
    <w:name w:val="McGill_Bold"/>
    <w:rsid w:val="00691EFA"/>
    <w:rPr>
      <w:b/>
    </w:rPr>
  </w:style>
  <w:style w:type="character" w:customStyle="1" w:styleId="McGillBoldMcGillItalic">
    <w:name w:val="McGill_Bold + McGill_Italic"/>
    <w:rsid w:val="00691EFA"/>
    <w:rPr>
      <w:b/>
      <w:i/>
    </w:rPr>
  </w:style>
  <w:style w:type="character" w:customStyle="1" w:styleId="McGillBoldMcGillItalicMcGillSForeignWord">
    <w:name w:val="McGill_Bold + McGill_Italic + McGill_S_ForeignWord"/>
    <w:rsid w:val="00691EFA"/>
    <w:rPr>
      <w:b/>
      <w:i/>
      <w:lang w:val="en-CA"/>
    </w:rPr>
  </w:style>
  <w:style w:type="character" w:customStyle="1" w:styleId="McGillBoldMcGillItalicMcGillSProperName">
    <w:name w:val="McGill_Bold + McGill_Italic + McGill_S_ProperName"/>
    <w:basedOn w:val="McGillBoldMcGillItalic"/>
    <w:rsid w:val="00691EFA"/>
    <w:rPr>
      <w:b/>
      <w:i/>
    </w:rPr>
  </w:style>
  <w:style w:type="character" w:customStyle="1" w:styleId="McGillBoldMcGillItalicMcGillSTechnicalTerm">
    <w:name w:val="McGill_Bold + McGill_Italic + McGill_S_TechnicalTerm"/>
    <w:rsid w:val="00691EFA"/>
    <w:rPr>
      <w:b/>
      <w:i/>
      <w:lang w:val="en-CA"/>
    </w:rPr>
  </w:style>
  <w:style w:type="character" w:customStyle="1" w:styleId="McGillBoldMcGillItalicMcGillSTitle">
    <w:name w:val="McGill_Bold + McGill_Italic + McGill_S_Title"/>
    <w:basedOn w:val="McGillBoldMcGillItalic"/>
    <w:rsid w:val="00691EFA"/>
    <w:rPr>
      <w:b/>
      <w:i/>
    </w:rPr>
  </w:style>
  <w:style w:type="character" w:customStyle="1" w:styleId="McGillBoldMcGillItalicMcGillSVisualEmphasis">
    <w:name w:val="McGill_Bold + McGill_Italic + McGill_S_VisualEmphasis"/>
    <w:basedOn w:val="McGillBoldMcGillItalic"/>
    <w:rsid w:val="00691EFA"/>
    <w:rPr>
      <w:b/>
      <w:i/>
    </w:rPr>
  </w:style>
  <w:style w:type="character" w:customStyle="1" w:styleId="McGillBoldMcGillItalicMcGillUnderline">
    <w:name w:val="McGill_Bold + McGill_Italic + McGill_Underline"/>
    <w:rsid w:val="00691EFA"/>
    <w:rPr>
      <w:b/>
      <w:i/>
      <w:u w:val="words"/>
    </w:rPr>
  </w:style>
  <w:style w:type="character" w:customStyle="1" w:styleId="McGillBoldMcGillItalicMcGillUnderlineMcGillSForeignWord">
    <w:name w:val="McGill_Bold + McGill_Italic + McGill_Underline + McGill_S_ForeignWord"/>
    <w:rsid w:val="00691EFA"/>
    <w:rPr>
      <w:b/>
      <w:i/>
      <w:u w:val="words"/>
      <w:lang w:val="en-CA"/>
    </w:rPr>
  </w:style>
  <w:style w:type="character" w:customStyle="1" w:styleId="McGillBoldMcGillItalicMcGillUnderlineMcGillSProperName">
    <w:name w:val="McGill_Bold + McGill_Italic + McGill_Underline + McGill_S_ProperName"/>
    <w:basedOn w:val="McGillBoldMcGillItalicMcGillUnderline"/>
    <w:rsid w:val="00691EFA"/>
    <w:rPr>
      <w:b/>
      <w:i/>
      <w:u w:val="words"/>
    </w:rPr>
  </w:style>
  <w:style w:type="character" w:customStyle="1" w:styleId="McGillBoldMcGillItalicMcGillUnderlineMcGillSTechnicalTerm">
    <w:name w:val="McGill_Bold + McGill_Italic + McGill_Underline + McGill_S_TechnicalTerm"/>
    <w:rsid w:val="00691EFA"/>
    <w:rPr>
      <w:b/>
      <w:i/>
      <w:u w:val="words"/>
      <w:lang w:val="en-CA"/>
    </w:rPr>
  </w:style>
  <w:style w:type="character" w:customStyle="1" w:styleId="McGillBoldMcGillItalicMcGillUnderlineMcGillSTitle">
    <w:name w:val="McGill_Bold + McGill_Italic + McGill_Underline + McGill_S_Title"/>
    <w:basedOn w:val="McGillBoldMcGillItalicMcGillUnderline"/>
    <w:rsid w:val="00691EFA"/>
    <w:rPr>
      <w:b/>
      <w:i/>
      <w:u w:val="words"/>
    </w:rPr>
  </w:style>
  <w:style w:type="character" w:customStyle="1" w:styleId="McGillBoldMcGillItalicMcGillUnderlineMcGillSVisualEmphasis">
    <w:name w:val="McGill_Bold + McGill_Italic + McGill_Underline + McGill_S_VisualEmphasis"/>
    <w:basedOn w:val="McGillBoldMcGillItalicMcGillUnderline"/>
    <w:rsid w:val="00691EFA"/>
    <w:rPr>
      <w:b/>
      <w:i/>
      <w:u w:val="words"/>
    </w:rPr>
  </w:style>
  <w:style w:type="character" w:customStyle="1" w:styleId="McGillBoldMcGillSForeignWord">
    <w:name w:val="McGill_Bold + McGill_S_ForeignWord"/>
    <w:rsid w:val="00691EFA"/>
    <w:rPr>
      <w:b/>
      <w:lang w:val="en-CA"/>
    </w:rPr>
  </w:style>
  <w:style w:type="character" w:customStyle="1" w:styleId="McGillBoldMcGillSProperName">
    <w:name w:val="McGill_Bold + McGill_S_ProperName"/>
    <w:basedOn w:val="McGillBold"/>
    <w:rsid w:val="00691EFA"/>
    <w:rPr>
      <w:b/>
    </w:rPr>
  </w:style>
  <w:style w:type="character" w:customStyle="1" w:styleId="McGillBoldMcGillSTechnicalTerm">
    <w:name w:val="McGill_Bold + McGill_S_TechnicalTerm"/>
    <w:rsid w:val="00691EFA"/>
    <w:rPr>
      <w:b/>
      <w:lang w:val="en-CA"/>
    </w:rPr>
  </w:style>
  <w:style w:type="character" w:customStyle="1" w:styleId="McGillBoldMcGillSTitle">
    <w:name w:val="McGill_Bold + McGill_S_Title"/>
    <w:basedOn w:val="McGillBold"/>
    <w:rsid w:val="00691EFA"/>
    <w:rPr>
      <w:b/>
    </w:rPr>
  </w:style>
  <w:style w:type="character" w:customStyle="1" w:styleId="McGillBoldMcGillSVisualEmphasis">
    <w:name w:val="McGill_Bold + McGill_S_VisualEmphasis"/>
    <w:basedOn w:val="McGillBold"/>
    <w:rsid w:val="00691EFA"/>
    <w:rPr>
      <w:b/>
    </w:rPr>
  </w:style>
  <w:style w:type="character" w:customStyle="1" w:styleId="McGillBoldMcGillUnderline">
    <w:name w:val="McGill_Bold + McGill_Underline"/>
    <w:rsid w:val="00691EFA"/>
    <w:rPr>
      <w:b/>
      <w:u w:val="words"/>
    </w:rPr>
  </w:style>
  <w:style w:type="character" w:customStyle="1" w:styleId="McGillBoldMcGillUnderlineMcGillSForeignWord">
    <w:name w:val="McGill_Bold + McGill_Underline + McGill_S_ForeignWord"/>
    <w:rsid w:val="00691EFA"/>
    <w:rPr>
      <w:b/>
      <w:u w:val="words"/>
      <w:lang w:val="en-CA"/>
    </w:rPr>
  </w:style>
  <w:style w:type="character" w:customStyle="1" w:styleId="McGillBoldMcGillUnderlineMcGillSProperName">
    <w:name w:val="McGill_Bold + McGill_Underline + McGill_S_ProperName"/>
    <w:basedOn w:val="McGillBoldMcGillUnderline"/>
    <w:rsid w:val="00691EFA"/>
    <w:rPr>
      <w:b/>
      <w:u w:val="words"/>
    </w:rPr>
  </w:style>
  <w:style w:type="character" w:customStyle="1" w:styleId="McGillBoldMcGillUnderlineMcGillSTechnicalTerm">
    <w:name w:val="McGill_Bold + McGill_Underline + McGill_S_TechnicalTerm"/>
    <w:rsid w:val="00691EFA"/>
    <w:rPr>
      <w:b/>
      <w:u w:val="words"/>
      <w:lang w:val="en-CA"/>
    </w:rPr>
  </w:style>
  <w:style w:type="character" w:customStyle="1" w:styleId="McGillBoldMcGillUnderlineMcGillSTitle">
    <w:name w:val="McGill_Bold + McGill_Underline + McGill_S_Title"/>
    <w:basedOn w:val="McGillBoldMcGillUnderline"/>
    <w:rsid w:val="00691EFA"/>
    <w:rPr>
      <w:b/>
      <w:u w:val="words"/>
    </w:rPr>
  </w:style>
  <w:style w:type="character" w:customStyle="1" w:styleId="McGillBoldMcGillUnderlineMcGillSVisualEmphasis">
    <w:name w:val="McGill_Bold + McGill_Underline + McGill_S_VisualEmphasis"/>
    <w:basedOn w:val="McGillBoldMcGillUnderline"/>
    <w:rsid w:val="00691EFA"/>
    <w:rPr>
      <w:b/>
      <w:u w:val="words"/>
    </w:rPr>
  </w:style>
  <w:style w:type="paragraph" w:customStyle="1" w:styleId="McGillDegree">
    <w:name w:val="McGill_Degree"/>
    <w:basedOn w:val="McGillBodyText"/>
    <w:next w:val="McGillBodyText"/>
    <w:rsid w:val="006103FD"/>
    <w:pPr>
      <w:jc w:val="center"/>
    </w:pPr>
  </w:style>
  <w:style w:type="character" w:customStyle="1" w:styleId="McGillNormal">
    <w:name w:val="McGill_Normal"/>
    <w:rsid w:val="00AD175F"/>
    <w:rPr>
      <w:rFonts w:ascii="Arial Unicode MS" w:eastAsia="Arial Unicode MS" w:hAnsi="Arial Unicode MS"/>
      <w:sz w:val="24"/>
      <w:szCs w:val="24"/>
    </w:rPr>
  </w:style>
  <w:style w:type="character" w:customStyle="1" w:styleId="McGillCAccessDate">
    <w:name w:val="McGill_C_AccessDate"/>
    <w:basedOn w:val="McGillNormal"/>
    <w:rsid w:val="00691EFA"/>
    <w:rPr>
      <w:rFonts w:ascii="Arial Unicode MS" w:eastAsia="Arial Unicode MS" w:hAnsi="Arial Unicode MS"/>
      <w:sz w:val="24"/>
      <w:szCs w:val="24"/>
    </w:rPr>
  </w:style>
  <w:style w:type="character" w:customStyle="1" w:styleId="McGillCAuthor">
    <w:name w:val="McGill_C_Author"/>
    <w:basedOn w:val="McGillNormal"/>
    <w:rsid w:val="00691EFA"/>
    <w:rPr>
      <w:rFonts w:ascii="Arial Unicode MS" w:eastAsia="Arial Unicode MS" w:hAnsi="Arial Unicode MS"/>
      <w:sz w:val="24"/>
      <w:szCs w:val="24"/>
    </w:rPr>
  </w:style>
  <w:style w:type="character" w:customStyle="1" w:styleId="McGillCAuthorSurname">
    <w:name w:val="McGill_C_Author_Surname"/>
    <w:basedOn w:val="McGillNormal"/>
    <w:rsid w:val="00691EFA"/>
    <w:rPr>
      <w:rFonts w:ascii="Arial Unicode MS" w:eastAsia="Arial Unicode MS" w:hAnsi="Arial Unicode MS"/>
      <w:sz w:val="24"/>
      <w:szCs w:val="24"/>
    </w:rPr>
  </w:style>
  <w:style w:type="character" w:customStyle="1" w:styleId="McGillCDOI">
    <w:name w:val="McGill_C_DOI"/>
    <w:basedOn w:val="McGillNormal"/>
    <w:rsid w:val="00691EFA"/>
    <w:rPr>
      <w:rFonts w:ascii="Arial Unicode MS" w:eastAsia="Arial Unicode MS" w:hAnsi="Arial Unicode MS"/>
      <w:sz w:val="24"/>
      <w:szCs w:val="24"/>
    </w:rPr>
  </w:style>
  <w:style w:type="character" w:customStyle="1" w:styleId="McGillCEdition">
    <w:name w:val="McGill_C_Edition"/>
    <w:basedOn w:val="McGillNormal"/>
    <w:rsid w:val="00691EFA"/>
    <w:rPr>
      <w:rFonts w:ascii="Arial Unicode MS" w:eastAsia="Arial Unicode MS" w:hAnsi="Arial Unicode MS"/>
      <w:sz w:val="24"/>
      <w:szCs w:val="24"/>
    </w:rPr>
  </w:style>
  <w:style w:type="character" w:customStyle="1" w:styleId="McGillCEditor">
    <w:name w:val="McGill_C_Editor"/>
    <w:basedOn w:val="McGillNormal"/>
    <w:rsid w:val="00691EFA"/>
    <w:rPr>
      <w:rFonts w:ascii="Arial Unicode MS" w:eastAsia="Arial Unicode MS" w:hAnsi="Arial Unicode MS"/>
      <w:sz w:val="24"/>
      <w:szCs w:val="24"/>
    </w:rPr>
  </w:style>
  <w:style w:type="character" w:customStyle="1" w:styleId="McGillCFirstname">
    <w:name w:val="McGill_C_Firstname"/>
    <w:basedOn w:val="McGillNormal"/>
    <w:rsid w:val="00691EFA"/>
    <w:rPr>
      <w:rFonts w:ascii="Arial Unicode MS" w:eastAsia="Arial Unicode MS" w:hAnsi="Arial Unicode MS"/>
      <w:sz w:val="24"/>
      <w:szCs w:val="24"/>
    </w:rPr>
  </w:style>
  <w:style w:type="character" w:customStyle="1" w:styleId="McGillCISBN">
    <w:name w:val="McGill_C_ISBN"/>
    <w:basedOn w:val="McGillNormal"/>
    <w:rsid w:val="00691EFA"/>
    <w:rPr>
      <w:rFonts w:ascii="Arial Unicode MS" w:eastAsia="Arial Unicode MS" w:hAnsi="Arial Unicode MS"/>
      <w:sz w:val="24"/>
      <w:szCs w:val="24"/>
    </w:rPr>
  </w:style>
  <w:style w:type="character" w:customStyle="1" w:styleId="McGillCISSN">
    <w:name w:val="McGill_C_ISSN"/>
    <w:basedOn w:val="McGillNormal"/>
    <w:rsid w:val="00691EFA"/>
    <w:rPr>
      <w:rFonts w:ascii="Arial Unicode MS" w:eastAsia="Arial Unicode MS" w:hAnsi="Arial Unicode MS"/>
      <w:sz w:val="24"/>
      <w:szCs w:val="24"/>
    </w:rPr>
  </w:style>
  <w:style w:type="character" w:customStyle="1" w:styleId="McGillCIssue">
    <w:name w:val="McGill_C_Issue"/>
    <w:basedOn w:val="McGillNormal"/>
    <w:rsid w:val="00691EFA"/>
    <w:rPr>
      <w:rFonts w:ascii="Arial Unicode MS" w:eastAsia="Arial Unicode MS" w:hAnsi="Arial Unicode MS"/>
      <w:sz w:val="24"/>
      <w:szCs w:val="24"/>
    </w:rPr>
  </w:style>
  <w:style w:type="character" w:customStyle="1" w:styleId="McGillCMiddleInitial">
    <w:name w:val="McGill_C_MiddleInitial"/>
    <w:basedOn w:val="McGillNormal"/>
    <w:rsid w:val="00691EFA"/>
    <w:rPr>
      <w:rFonts w:ascii="Arial Unicode MS" w:eastAsia="Arial Unicode MS" w:hAnsi="Arial Unicode MS"/>
      <w:sz w:val="24"/>
      <w:szCs w:val="24"/>
    </w:rPr>
  </w:style>
  <w:style w:type="character" w:customStyle="1" w:styleId="McGillCOthers">
    <w:name w:val="McGill_C_Others"/>
    <w:basedOn w:val="McGillNormal"/>
    <w:rsid w:val="00691EFA"/>
    <w:rPr>
      <w:rFonts w:ascii="Arial Unicode MS" w:eastAsia="Arial Unicode MS" w:hAnsi="Arial Unicode MS"/>
      <w:sz w:val="24"/>
      <w:szCs w:val="24"/>
    </w:rPr>
  </w:style>
  <w:style w:type="character" w:customStyle="1" w:styleId="McGillCPageRange">
    <w:name w:val="McGill_C_PageRange"/>
    <w:basedOn w:val="McGillNormal"/>
    <w:rsid w:val="00691EFA"/>
    <w:rPr>
      <w:rFonts w:ascii="Arial Unicode MS" w:eastAsia="Arial Unicode MS" w:hAnsi="Arial Unicode MS"/>
      <w:sz w:val="24"/>
      <w:szCs w:val="24"/>
    </w:rPr>
  </w:style>
  <w:style w:type="character" w:customStyle="1" w:styleId="McGillCPlaceOfPublication">
    <w:name w:val="McGill_C_PlaceOfPublication"/>
    <w:basedOn w:val="McGillNormal"/>
    <w:rsid w:val="00691EFA"/>
    <w:rPr>
      <w:rFonts w:ascii="Arial Unicode MS" w:eastAsia="Arial Unicode MS" w:hAnsi="Arial Unicode MS"/>
      <w:sz w:val="24"/>
      <w:szCs w:val="24"/>
    </w:rPr>
  </w:style>
  <w:style w:type="character" w:customStyle="1" w:styleId="McGillCPublicationDate">
    <w:name w:val="McGill_C_PublicationDate"/>
    <w:basedOn w:val="McGillNormal"/>
    <w:rsid w:val="00691EFA"/>
    <w:rPr>
      <w:rFonts w:ascii="Arial Unicode MS" w:eastAsia="Arial Unicode MS" w:hAnsi="Arial Unicode MS"/>
      <w:sz w:val="24"/>
      <w:szCs w:val="24"/>
    </w:rPr>
  </w:style>
  <w:style w:type="character" w:customStyle="1" w:styleId="McGillCPublisher">
    <w:name w:val="McGill_C_Publisher"/>
    <w:basedOn w:val="McGillNormal"/>
    <w:rsid w:val="00691EFA"/>
    <w:rPr>
      <w:rFonts w:ascii="Arial Unicode MS" w:eastAsia="Arial Unicode MS" w:hAnsi="Arial Unicode MS"/>
      <w:sz w:val="24"/>
      <w:szCs w:val="24"/>
    </w:rPr>
  </w:style>
  <w:style w:type="character" w:customStyle="1" w:styleId="McGillCTitle">
    <w:name w:val="McGill_C_Title"/>
    <w:basedOn w:val="McGillNormal"/>
    <w:rsid w:val="00691EFA"/>
    <w:rPr>
      <w:rFonts w:ascii="Arial Unicode MS" w:eastAsia="Arial Unicode MS" w:hAnsi="Arial Unicode MS"/>
      <w:sz w:val="24"/>
      <w:szCs w:val="24"/>
    </w:rPr>
  </w:style>
  <w:style w:type="character" w:customStyle="1" w:styleId="McGillCTitleOfArticle">
    <w:name w:val="McGill_C_TitleOfArticle"/>
    <w:basedOn w:val="McGillNormal"/>
    <w:rsid w:val="00691EFA"/>
    <w:rPr>
      <w:rFonts w:ascii="Arial Unicode MS" w:eastAsia="Arial Unicode MS" w:hAnsi="Arial Unicode MS"/>
      <w:sz w:val="24"/>
      <w:szCs w:val="24"/>
    </w:rPr>
  </w:style>
  <w:style w:type="character" w:customStyle="1" w:styleId="McGillCTitleOfBook">
    <w:name w:val="McGill_C_TitleOfBook"/>
    <w:basedOn w:val="McGillNormal"/>
    <w:rsid w:val="00691EFA"/>
    <w:rPr>
      <w:rFonts w:ascii="Arial Unicode MS" w:eastAsia="Arial Unicode MS" w:hAnsi="Arial Unicode MS"/>
      <w:sz w:val="24"/>
      <w:szCs w:val="24"/>
    </w:rPr>
  </w:style>
  <w:style w:type="character" w:customStyle="1" w:styleId="McGillCTitleofJounalItalics">
    <w:name w:val="McGill_C_TitleofJounal_Italics"/>
    <w:rsid w:val="00691EFA"/>
    <w:rPr>
      <w:rFonts w:ascii="Arial Unicode MS" w:hAnsi="Arial Unicode MS"/>
      <w:i/>
      <w:sz w:val="24"/>
    </w:rPr>
  </w:style>
  <w:style w:type="character" w:customStyle="1" w:styleId="McGillCTitleOfJournal">
    <w:name w:val="McGill_C_TitleOfJournal"/>
    <w:basedOn w:val="McGillNormal"/>
    <w:rsid w:val="00691EFA"/>
    <w:rPr>
      <w:rFonts w:ascii="Arial Unicode MS" w:eastAsia="Arial Unicode MS" w:hAnsi="Arial Unicode MS"/>
      <w:sz w:val="24"/>
      <w:szCs w:val="24"/>
    </w:rPr>
  </w:style>
  <w:style w:type="character" w:customStyle="1" w:styleId="McGillCTitleOfOnlineSource">
    <w:name w:val="McGill_C_TitleOfOnlineSource"/>
    <w:basedOn w:val="McGillNormal"/>
    <w:rsid w:val="00691EFA"/>
    <w:rPr>
      <w:rFonts w:ascii="Arial Unicode MS" w:eastAsia="Arial Unicode MS" w:hAnsi="Arial Unicode MS"/>
      <w:sz w:val="24"/>
      <w:szCs w:val="24"/>
    </w:rPr>
  </w:style>
  <w:style w:type="character" w:customStyle="1" w:styleId="McGillCTitleofWorkItalics">
    <w:name w:val="McGill_C_TitleofWork_Italics"/>
    <w:rsid w:val="00691EFA"/>
    <w:rPr>
      <w:rFonts w:ascii="Arial Unicode MS" w:hAnsi="Arial Unicode MS"/>
      <w:i/>
      <w:sz w:val="24"/>
    </w:rPr>
  </w:style>
  <w:style w:type="character" w:customStyle="1" w:styleId="McGillCURL">
    <w:name w:val="McGill_C_URL"/>
    <w:basedOn w:val="McGillNormal"/>
    <w:rsid w:val="00691EFA"/>
    <w:rPr>
      <w:rFonts w:ascii="Arial Unicode MS" w:eastAsia="Arial Unicode MS" w:hAnsi="Arial Unicode MS"/>
      <w:sz w:val="24"/>
      <w:szCs w:val="24"/>
    </w:rPr>
  </w:style>
  <w:style w:type="character" w:customStyle="1" w:styleId="McGillCVersion">
    <w:name w:val="McGill_C_Version"/>
    <w:basedOn w:val="McGillNormal"/>
    <w:rsid w:val="00691EFA"/>
    <w:rPr>
      <w:rFonts w:ascii="Arial Unicode MS" w:eastAsia="Arial Unicode MS" w:hAnsi="Arial Unicode MS"/>
      <w:sz w:val="24"/>
      <w:szCs w:val="24"/>
    </w:rPr>
  </w:style>
  <w:style w:type="character" w:customStyle="1" w:styleId="McGillCVolume">
    <w:name w:val="McGill_C_Volume"/>
    <w:basedOn w:val="McGillNormal"/>
    <w:rsid w:val="00691EFA"/>
    <w:rPr>
      <w:rFonts w:ascii="Arial Unicode MS" w:eastAsia="Arial Unicode MS" w:hAnsi="Arial Unicode MS"/>
      <w:sz w:val="24"/>
      <w:szCs w:val="24"/>
    </w:rPr>
  </w:style>
  <w:style w:type="paragraph" w:customStyle="1" w:styleId="McGillDepartment">
    <w:name w:val="McGill_Department"/>
    <w:basedOn w:val="McGillBodyText"/>
    <w:next w:val="McGillBodyText"/>
    <w:rsid w:val="006103FD"/>
    <w:pPr>
      <w:jc w:val="center"/>
    </w:pPr>
  </w:style>
  <w:style w:type="character" w:customStyle="1" w:styleId="McGillChemFormula">
    <w:name w:val="McGill_Chem_Formula"/>
    <w:basedOn w:val="McGillNormal"/>
    <w:rsid w:val="00691EFA"/>
    <w:rPr>
      <w:rFonts w:ascii="Arial Unicode MS" w:eastAsia="Arial Unicode MS" w:hAnsi="Arial Unicode MS"/>
      <w:sz w:val="24"/>
      <w:szCs w:val="24"/>
    </w:rPr>
  </w:style>
  <w:style w:type="character" w:customStyle="1" w:styleId="McGillChemFormulaInline">
    <w:name w:val="McGill_Chem_Formula_Inline"/>
    <w:basedOn w:val="McGillNormal"/>
    <w:rsid w:val="00691EFA"/>
    <w:rPr>
      <w:rFonts w:ascii="Arial Unicode MS" w:eastAsia="Arial Unicode MS" w:hAnsi="Arial Unicode MS"/>
      <w:sz w:val="24"/>
      <w:szCs w:val="24"/>
    </w:rPr>
  </w:style>
  <w:style w:type="paragraph" w:customStyle="1" w:styleId="McGillCopyright">
    <w:name w:val="McGill_Copyright"/>
    <w:basedOn w:val="McGillBodyText"/>
    <w:next w:val="McGillBodyText"/>
    <w:rsid w:val="00572CB7"/>
    <w:pPr>
      <w:jc w:val="center"/>
    </w:pPr>
  </w:style>
  <w:style w:type="paragraph" w:customStyle="1" w:styleId="McGillFifthLevelSubheading">
    <w:name w:val="McGill_FifthLevel_Subheading"/>
    <w:basedOn w:val="McGillBodyText"/>
    <w:next w:val="McGillBodyText"/>
    <w:rsid w:val="00881E15"/>
    <w:pPr>
      <w:outlineLvl w:val="5"/>
    </w:pPr>
    <w:rPr>
      <w:sz w:val="20"/>
    </w:rPr>
  </w:style>
  <w:style w:type="paragraph" w:customStyle="1" w:styleId="McGillFigureCaption">
    <w:name w:val="McGill_FigureCaption"/>
    <w:basedOn w:val="McGillBodyText"/>
    <w:next w:val="McGillBodyText"/>
    <w:rsid w:val="00881E15"/>
  </w:style>
  <w:style w:type="paragraph" w:customStyle="1" w:styleId="McGillFirstLevelSubheading">
    <w:name w:val="McGill_FirstLevel_Subheading"/>
    <w:basedOn w:val="McGillBodyText"/>
    <w:next w:val="McGillBodyText"/>
    <w:rsid w:val="00881E15"/>
    <w:pPr>
      <w:keepNext/>
      <w:outlineLvl w:val="1"/>
    </w:pPr>
    <w:rPr>
      <w:b/>
    </w:rPr>
  </w:style>
  <w:style w:type="paragraph" w:customStyle="1" w:styleId="McGillFourthLevelSubheading">
    <w:name w:val="McGill_FourthLevel_Subheading"/>
    <w:basedOn w:val="McGillBodyText"/>
    <w:next w:val="McGillBodyText"/>
    <w:rsid w:val="00881E15"/>
    <w:pPr>
      <w:outlineLvl w:val="4"/>
    </w:pPr>
  </w:style>
  <w:style w:type="character" w:customStyle="1" w:styleId="McGillEndnotesRef">
    <w:name w:val="McGill_Endnotes_Ref"/>
    <w:rsid w:val="006103FD"/>
    <w:rPr>
      <w:rFonts w:ascii="Arial Unicode MS" w:eastAsia="Arial Unicode MS" w:hAnsi="Arial Unicode MS"/>
      <w:dstrike w:val="0"/>
      <w:sz w:val="20"/>
      <w:szCs w:val="20"/>
      <w:vertAlign w:val="superscript"/>
      <w:lang w:val="en-CA"/>
    </w:rPr>
  </w:style>
  <w:style w:type="paragraph" w:customStyle="1" w:styleId="McGillEndnotesText">
    <w:name w:val="McGill_Endnotes_Text"/>
    <w:basedOn w:val="McGillBodyText"/>
    <w:next w:val="McGillBodyText"/>
    <w:rsid w:val="00691EFA"/>
  </w:style>
  <w:style w:type="paragraph" w:customStyle="1" w:styleId="McGillEpigraph">
    <w:name w:val="McGill_Epigraph"/>
    <w:basedOn w:val="McGillBodyText"/>
    <w:next w:val="McGillBodyText"/>
    <w:rsid w:val="00691EFA"/>
  </w:style>
  <w:style w:type="paragraph" w:customStyle="1" w:styleId="McGillKeywordsEn">
    <w:name w:val="McGill_Keywords_En"/>
    <w:basedOn w:val="McGillBodyText"/>
    <w:next w:val="McGillBodyText"/>
    <w:rsid w:val="00F006A0"/>
  </w:style>
  <w:style w:type="paragraph" w:customStyle="1" w:styleId="McGillKeywordsFr">
    <w:name w:val="McGill_Keywords_Fr"/>
    <w:basedOn w:val="McGillBodyText"/>
    <w:next w:val="McGillBodyText"/>
    <w:rsid w:val="00F006A0"/>
  </w:style>
  <w:style w:type="paragraph" w:customStyle="1" w:styleId="McGillListofAbbreviationsBodytext">
    <w:name w:val="McGill_ListofAbbreviations_Bodytext"/>
    <w:basedOn w:val="McGillBodyText"/>
    <w:next w:val="McGillBodyText"/>
    <w:rsid w:val="00F006A0"/>
  </w:style>
  <w:style w:type="paragraph" w:customStyle="1" w:styleId="McGillListofAbbreviationsHeading">
    <w:name w:val="McGill_ListofAbbreviations_Heading"/>
    <w:basedOn w:val="McGillBodyText"/>
    <w:next w:val="McGillBodyText"/>
    <w:rsid w:val="00F006A0"/>
    <w:pPr>
      <w:jc w:val="center"/>
      <w:outlineLvl w:val="0"/>
    </w:pPr>
    <w:rPr>
      <w:sz w:val="28"/>
    </w:rPr>
  </w:style>
  <w:style w:type="character" w:customStyle="1" w:styleId="McGillItalic">
    <w:name w:val="McGill_Italic"/>
    <w:rsid w:val="00691EFA"/>
    <w:rPr>
      <w:i/>
    </w:rPr>
  </w:style>
  <w:style w:type="character" w:customStyle="1" w:styleId="McGillItalicMcGillSForeignWord">
    <w:name w:val="McGill_Italic + McGill_S_ForeignWord"/>
    <w:rsid w:val="00691EFA"/>
    <w:rPr>
      <w:i/>
      <w:lang w:val="en-CA"/>
    </w:rPr>
  </w:style>
  <w:style w:type="character" w:customStyle="1" w:styleId="McGillItalicMcGillSProperName">
    <w:name w:val="McGill_Italic + McGill_S_ProperName"/>
    <w:basedOn w:val="McGillItalic"/>
    <w:rsid w:val="00691EFA"/>
    <w:rPr>
      <w:i/>
    </w:rPr>
  </w:style>
  <w:style w:type="character" w:customStyle="1" w:styleId="McGillItalicMcGillSTechnicalTerm">
    <w:name w:val="McGill_Italic + McGill_S_TechnicalTerm"/>
    <w:rsid w:val="00691EFA"/>
    <w:rPr>
      <w:i/>
      <w:lang w:val="en-CA"/>
    </w:rPr>
  </w:style>
  <w:style w:type="character" w:customStyle="1" w:styleId="McGillItalicMcGillSTitle">
    <w:name w:val="McGill_Italic + McGill_S_Title"/>
    <w:basedOn w:val="McGillItalic"/>
    <w:rsid w:val="00691EFA"/>
    <w:rPr>
      <w:i/>
    </w:rPr>
  </w:style>
  <w:style w:type="character" w:customStyle="1" w:styleId="McGillItalicMcGillSVisualEmphasis">
    <w:name w:val="McGill_Italic + McGill_S_VisualEmphasis"/>
    <w:basedOn w:val="McGillItalic"/>
    <w:rsid w:val="00691EFA"/>
    <w:rPr>
      <w:i/>
    </w:rPr>
  </w:style>
  <w:style w:type="character" w:customStyle="1" w:styleId="McGillItalicMcGillUnderline">
    <w:name w:val="McGill_Italic + McGill_Underline"/>
    <w:rsid w:val="00691EFA"/>
    <w:rPr>
      <w:i/>
      <w:u w:val="words"/>
    </w:rPr>
  </w:style>
  <w:style w:type="character" w:customStyle="1" w:styleId="McGillItalicMcGillUnderlineMcGillSForeignWord">
    <w:name w:val="McGill_Italic + McGill_Underline + McGill_S_ForeignWord"/>
    <w:rsid w:val="00691EFA"/>
    <w:rPr>
      <w:i/>
      <w:u w:val="words"/>
      <w:lang w:val="en-CA"/>
    </w:rPr>
  </w:style>
  <w:style w:type="character" w:customStyle="1" w:styleId="McGillItalicMcGillUnderlineMcGillSProperName">
    <w:name w:val="McGill_Italic + McGill_Underline + McGill_S_ProperName"/>
    <w:basedOn w:val="McGillItalicMcGillUnderline"/>
    <w:rsid w:val="00691EFA"/>
    <w:rPr>
      <w:i/>
      <w:u w:val="words"/>
    </w:rPr>
  </w:style>
  <w:style w:type="character" w:customStyle="1" w:styleId="McGillItalicMcGillUnderlineMcGillSTechnicalTerm">
    <w:name w:val="McGill_Italic + McGill_Underline + McGill_S_TechnicalTerm"/>
    <w:basedOn w:val="McGillItalicMcGillUnderline"/>
    <w:rsid w:val="00691EFA"/>
    <w:rPr>
      <w:i/>
      <w:u w:val="words"/>
    </w:rPr>
  </w:style>
  <w:style w:type="character" w:customStyle="1" w:styleId="McGillItalicMcGillUnderlineMcGillSTitle">
    <w:name w:val="McGill_Italic + McGill_Underline + McGill_S_Title"/>
    <w:basedOn w:val="McGillItalicMcGillUnderline"/>
    <w:rsid w:val="00691EFA"/>
    <w:rPr>
      <w:i/>
      <w:u w:val="words"/>
    </w:rPr>
  </w:style>
  <w:style w:type="character" w:customStyle="1" w:styleId="McGillItalicMcGillUnderlineMcGillSVisualEmphasis">
    <w:name w:val="McGill_Italic + McGill_Underline + McGill_S_VisualEmphasis"/>
    <w:basedOn w:val="McGillItalicMcGillUnderline"/>
    <w:rsid w:val="00691EFA"/>
    <w:rPr>
      <w:i/>
      <w:u w:val="words"/>
    </w:rPr>
  </w:style>
  <w:style w:type="paragraph" w:customStyle="1" w:styleId="McGillKeyword">
    <w:name w:val="McGill_Keyword"/>
    <w:basedOn w:val="McGillBodyText"/>
    <w:next w:val="McGillBodyText"/>
    <w:rsid w:val="00691EFA"/>
  </w:style>
  <w:style w:type="paragraph" w:customStyle="1" w:styleId="McGillListOfFiguresHeading">
    <w:name w:val="McGill_ListOfFigures_Heading"/>
    <w:basedOn w:val="McGillBodyText"/>
    <w:next w:val="McGillBodyText"/>
    <w:rsid w:val="00F006A0"/>
    <w:pPr>
      <w:jc w:val="center"/>
      <w:outlineLvl w:val="0"/>
    </w:pPr>
    <w:rPr>
      <w:sz w:val="28"/>
    </w:rPr>
  </w:style>
  <w:style w:type="paragraph" w:customStyle="1" w:styleId="McGillListofTablesHeading">
    <w:name w:val="McGill_ListofTables_Heading"/>
    <w:basedOn w:val="McGillBodyText"/>
    <w:next w:val="McGillBodyText"/>
    <w:rsid w:val="00C20E82"/>
    <w:pPr>
      <w:jc w:val="center"/>
      <w:outlineLvl w:val="0"/>
    </w:pPr>
    <w:rPr>
      <w:sz w:val="28"/>
      <w:szCs w:val="28"/>
    </w:rPr>
  </w:style>
  <w:style w:type="paragraph" w:customStyle="1" w:styleId="McGillListOfObjectsHeading">
    <w:name w:val="McGill_ListOfObjects_Heading"/>
    <w:basedOn w:val="McGillBodyText"/>
    <w:next w:val="McGillBodyText"/>
    <w:rsid w:val="00691EFA"/>
    <w:pPr>
      <w:jc w:val="center"/>
      <w:outlineLvl w:val="0"/>
    </w:pPr>
    <w:rPr>
      <w:sz w:val="28"/>
      <w:szCs w:val="28"/>
    </w:rPr>
  </w:style>
  <w:style w:type="paragraph" w:customStyle="1" w:styleId="McGillListOfSymbolsHeading">
    <w:name w:val="McGill_ListOfSymbols_Heading"/>
    <w:basedOn w:val="McGillBodyText"/>
    <w:next w:val="McGillBodyText"/>
    <w:rsid w:val="00691EFA"/>
    <w:pPr>
      <w:jc w:val="center"/>
      <w:outlineLvl w:val="0"/>
    </w:pPr>
    <w:rPr>
      <w:sz w:val="28"/>
      <w:szCs w:val="28"/>
    </w:rPr>
  </w:style>
  <w:style w:type="paragraph" w:customStyle="1" w:styleId="McGillLowerCaseAlphaList">
    <w:name w:val="McGill_LowerCaseAlphaList"/>
    <w:basedOn w:val="McGillBodyText"/>
    <w:rsid w:val="00B05FAF"/>
    <w:pPr>
      <w:numPr>
        <w:numId w:val="25"/>
      </w:numPr>
    </w:pPr>
  </w:style>
  <w:style w:type="paragraph" w:customStyle="1" w:styleId="McGillNumberedList">
    <w:name w:val="McGill_NumberedList"/>
    <w:basedOn w:val="McGillBodyText"/>
    <w:rsid w:val="00B05FAF"/>
    <w:pPr>
      <w:numPr>
        <w:numId w:val="29"/>
      </w:numPr>
    </w:pPr>
  </w:style>
  <w:style w:type="character" w:customStyle="1" w:styleId="McGillMathFormula">
    <w:name w:val="McGill_Math_Formula"/>
    <w:basedOn w:val="McGillNormal"/>
    <w:rsid w:val="00691EFA"/>
    <w:rPr>
      <w:rFonts w:ascii="Arial Unicode MS" w:eastAsia="Arial Unicode MS" w:hAnsi="Arial Unicode MS"/>
      <w:sz w:val="24"/>
      <w:szCs w:val="24"/>
    </w:rPr>
  </w:style>
  <w:style w:type="character" w:customStyle="1" w:styleId="McGillMathFormulaInline">
    <w:name w:val="McGill_Math_Formula_Inline"/>
    <w:basedOn w:val="McGillNormal"/>
    <w:rsid w:val="00691EFA"/>
    <w:rPr>
      <w:rFonts w:ascii="Arial Unicode MS" w:eastAsia="Arial Unicode MS" w:hAnsi="Arial Unicode MS"/>
      <w:sz w:val="24"/>
      <w:szCs w:val="24"/>
    </w:rPr>
  </w:style>
  <w:style w:type="paragraph" w:customStyle="1" w:styleId="McGillRequirementStatement">
    <w:name w:val="McGill_RequirementStatement"/>
    <w:basedOn w:val="McGillBodyText"/>
    <w:next w:val="McGillBodyText"/>
    <w:rsid w:val="000B1C2B"/>
    <w:pPr>
      <w:jc w:val="center"/>
    </w:pPr>
  </w:style>
  <w:style w:type="paragraph" w:customStyle="1" w:styleId="McGillOneInchSpacer">
    <w:name w:val="McGill_OneInchSpacer"/>
    <w:basedOn w:val="Normal"/>
    <w:next w:val="McGillBodyText"/>
    <w:rsid w:val="00691EFA"/>
    <w:pPr>
      <w:spacing w:before="1296"/>
      <w:jc w:val="center"/>
    </w:pPr>
  </w:style>
  <w:style w:type="paragraph" w:customStyle="1" w:styleId="McGillSecondLevelSubheading">
    <w:name w:val="McGill_SecondLevel_Subheading"/>
    <w:basedOn w:val="McGillBodyText"/>
    <w:rsid w:val="000B1C2B"/>
    <w:pPr>
      <w:outlineLvl w:val="2"/>
    </w:pPr>
    <w:rPr>
      <w:b/>
    </w:rPr>
  </w:style>
  <w:style w:type="paragraph" w:customStyle="1" w:styleId="McGillTableStandard">
    <w:name w:val="McGill_Table_Standard"/>
    <w:basedOn w:val="McGillBodyText"/>
    <w:next w:val="McGillBodyText"/>
    <w:rsid w:val="000B1C2B"/>
    <w:pPr>
      <w:spacing w:line="240" w:lineRule="auto"/>
    </w:pPr>
  </w:style>
  <w:style w:type="paragraph" w:customStyle="1" w:styleId="McGillSBlockOfVerse">
    <w:name w:val="McGill_S_BlockOfVerse"/>
    <w:basedOn w:val="McGillBodyText"/>
    <w:next w:val="McGillBodyText"/>
    <w:rsid w:val="000B1C2B"/>
    <w:pPr>
      <w:spacing w:line="240" w:lineRule="auto"/>
      <w:ind w:left="562"/>
    </w:pPr>
  </w:style>
  <w:style w:type="paragraph" w:customStyle="1" w:styleId="McGillSBlockQuote">
    <w:name w:val="McGill_S_BlockQuote"/>
    <w:basedOn w:val="McGillBodyText"/>
    <w:next w:val="McGillBodyText"/>
    <w:link w:val="McGillSBlockQuoteChar"/>
    <w:rsid w:val="000B1C2B"/>
    <w:pPr>
      <w:spacing w:line="240" w:lineRule="auto"/>
      <w:ind w:left="562"/>
    </w:pPr>
  </w:style>
  <w:style w:type="character" w:customStyle="1" w:styleId="McGillSBlockQuoteChar">
    <w:name w:val="McGill_S_BlockQuote Char"/>
    <w:basedOn w:val="McGillBodyTextChar"/>
    <w:link w:val="McGillSBlockQuote"/>
    <w:rsid w:val="000B1C2B"/>
    <w:rPr>
      <w:rFonts w:ascii="Arial Unicode MS" w:eastAsia="Arial Unicode MS" w:hAnsi="Arial Unicode MS"/>
      <w:sz w:val="24"/>
      <w:szCs w:val="24"/>
      <w:lang w:val="en-CA" w:eastAsia="en-US" w:bidi="ar-SA"/>
    </w:rPr>
  </w:style>
  <w:style w:type="paragraph" w:customStyle="1" w:styleId="McGillSConcept">
    <w:name w:val="McGill_S_Concept"/>
    <w:basedOn w:val="McGillBodyText"/>
    <w:next w:val="McGillBodyText"/>
    <w:rsid w:val="00691EFA"/>
    <w:pPr>
      <w:ind w:left="562" w:hanging="562"/>
    </w:pPr>
  </w:style>
  <w:style w:type="paragraph" w:customStyle="1" w:styleId="McGillSDefinition">
    <w:name w:val="McGill_S_Definition"/>
    <w:basedOn w:val="McGillBodyText"/>
    <w:next w:val="McGillBodyText"/>
    <w:rsid w:val="00691EFA"/>
    <w:pPr>
      <w:ind w:left="562"/>
    </w:pPr>
  </w:style>
  <w:style w:type="character" w:customStyle="1" w:styleId="McGillSForeignWord">
    <w:name w:val="McGill_S_ForeignWord"/>
    <w:rsid w:val="000B1C2B"/>
    <w:rPr>
      <w:rFonts w:ascii="Arial Unicode MS" w:eastAsia="Arial Unicode MS" w:hAnsi="Arial Unicode MS"/>
      <w:sz w:val="24"/>
      <w:szCs w:val="24"/>
    </w:rPr>
  </w:style>
  <w:style w:type="character" w:customStyle="1" w:styleId="McGillSInlineQuote">
    <w:name w:val="McGill_S_InlineQuote"/>
    <w:basedOn w:val="McGillNormal"/>
    <w:rsid w:val="00691EFA"/>
    <w:rPr>
      <w:rFonts w:ascii="Arial Unicode MS" w:eastAsia="Arial Unicode MS" w:hAnsi="Arial Unicode MS"/>
      <w:sz w:val="24"/>
      <w:szCs w:val="24"/>
    </w:rPr>
  </w:style>
  <w:style w:type="paragraph" w:customStyle="1" w:styleId="McGillSLineofVerse">
    <w:name w:val="McGill_S_LineofVerse"/>
    <w:basedOn w:val="McGillBodyText"/>
    <w:next w:val="McGillBodyText"/>
    <w:rsid w:val="000B1C2B"/>
    <w:pPr>
      <w:spacing w:line="240" w:lineRule="auto"/>
    </w:pPr>
  </w:style>
  <w:style w:type="character" w:customStyle="1" w:styleId="McGillSOthers">
    <w:name w:val="McGill_S_Others"/>
    <w:basedOn w:val="McGillNormal"/>
    <w:rsid w:val="00691EFA"/>
    <w:rPr>
      <w:rFonts w:ascii="Arial Unicode MS" w:eastAsia="Arial Unicode MS" w:hAnsi="Arial Unicode MS"/>
      <w:sz w:val="24"/>
      <w:szCs w:val="24"/>
    </w:rPr>
  </w:style>
  <w:style w:type="character" w:customStyle="1" w:styleId="McGillSProperName">
    <w:name w:val="McGill_S_ProperName"/>
    <w:basedOn w:val="McGillNormal"/>
    <w:rsid w:val="00691EFA"/>
    <w:rPr>
      <w:rFonts w:ascii="Arial Unicode MS" w:eastAsia="Arial Unicode MS" w:hAnsi="Arial Unicode MS"/>
      <w:sz w:val="24"/>
      <w:szCs w:val="24"/>
    </w:rPr>
  </w:style>
  <w:style w:type="paragraph" w:customStyle="1" w:styleId="McGillSSource">
    <w:name w:val="McGill_S_Source"/>
    <w:basedOn w:val="McGillBodyText"/>
    <w:next w:val="McGillBodyText"/>
    <w:rsid w:val="000B1C2B"/>
    <w:pPr>
      <w:ind w:firstLine="562"/>
    </w:pPr>
  </w:style>
  <w:style w:type="paragraph" w:customStyle="1" w:styleId="McGillSStanza">
    <w:name w:val="McGill_S_Stanza"/>
    <w:basedOn w:val="McGillBodyText"/>
    <w:rsid w:val="00691EFA"/>
  </w:style>
  <w:style w:type="character" w:customStyle="1" w:styleId="McGillSTechnicalTerm">
    <w:name w:val="McGill_S_TechnicalTerm"/>
    <w:basedOn w:val="McGillNormal"/>
    <w:rsid w:val="00691EFA"/>
    <w:rPr>
      <w:rFonts w:ascii="Arial Unicode MS" w:eastAsia="Arial Unicode MS" w:hAnsi="Arial Unicode MS"/>
      <w:sz w:val="24"/>
      <w:szCs w:val="24"/>
    </w:rPr>
  </w:style>
  <w:style w:type="character" w:customStyle="1" w:styleId="McGillSTitle">
    <w:name w:val="McGill_S_Title"/>
    <w:basedOn w:val="McGillNormal"/>
    <w:rsid w:val="00691EFA"/>
    <w:rPr>
      <w:rFonts w:ascii="Arial Unicode MS" w:eastAsia="Arial Unicode MS" w:hAnsi="Arial Unicode MS"/>
      <w:sz w:val="24"/>
      <w:szCs w:val="24"/>
    </w:rPr>
  </w:style>
  <w:style w:type="character" w:customStyle="1" w:styleId="McGillSVisualEmphasis">
    <w:name w:val="McGill_S_VisualEmphasis"/>
    <w:basedOn w:val="McGillNormal"/>
    <w:rsid w:val="00691EFA"/>
    <w:rPr>
      <w:rFonts w:ascii="Arial Unicode MS" w:eastAsia="Arial Unicode MS" w:hAnsi="Arial Unicode MS"/>
      <w:sz w:val="24"/>
      <w:szCs w:val="24"/>
    </w:rPr>
  </w:style>
  <w:style w:type="paragraph" w:customStyle="1" w:styleId="McGillTableCaption">
    <w:name w:val="McGill_TableCaption"/>
    <w:basedOn w:val="McGillBodyText"/>
    <w:next w:val="McGillBodyText"/>
    <w:rsid w:val="000B1C2B"/>
  </w:style>
  <w:style w:type="character" w:customStyle="1" w:styleId="McGillSubScript">
    <w:name w:val="McGill_SubScript"/>
    <w:rsid w:val="00691EFA"/>
    <w:rPr>
      <w:rFonts w:ascii="Arial Unicode MS" w:hAnsi="Arial Unicode MS"/>
      <w:dstrike w:val="0"/>
      <w:vertAlign w:val="subscript"/>
    </w:rPr>
  </w:style>
  <w:style w:type="character" w:customStyle="1" w:styleId="McGillSuperScript">
    <w:name w:val="McGill_SuperScript"/>
    <w:rsid w:val="00691EFA"/>
    <w:rPr>
      <w:rFonts w:ascii="Arial Unicode MS" w:hAnsi="Arial Unicode MS"/>
      <w:sz w:val="24"/>
      <w:szCs w:val="24"/>
      <w:vertAlign w:val="superscript"/>
    </w:rPr>
  </w:style>
  <w:style w:type="paragraph" w:customStyle="1" w:styleId="McGillTablesOfContents">
    <w:name w:val="McGill_TablesOfContents"/>
    <w:basedOn w:val="McGillBodyText"/>
    <w:next w:val="McGillBodyText"/>
    <w:rsid w:val="000B1C2B"/>
    <w:pPr>
      <w:jc w:val="center"/>
      <w:outlineLvl w:val="0"/>
    </w:pPr>
    <w:rPr>
      <w:sz w:val="28"/>
    </w:rPr>
  </w:style>
  <w:style w:type="paragraph" w:customStyle="1" w:styleId="McGillThesisDate">
    <w:name w:val="McGill_Thesis_Date"/>
    <w:basedOn w:val="McGillBodyText"/>
    <w:next w:val="McGillBodyText"/>
    <w:rsid w:val="00F31426"/>
    <w:pPr>
      <w:jc w:val="center"/>
    </w:pPr>
  </w:style>
  <w:style w:type="paragraph" w:customStyle="1" w:styleId="McGillThirdLevelSubheading">
    <w:name w:val="McGill_ThirdLevel_Subheading"/>
    <w:basedOn w:val="McGillBodyText"/>
    <w:next w:val="McGillBodyText"/>
    <w:rsid w:val="00F31426"/>
    <w:pPr>
      <w:outlineLvl w:val="3"/>
    </w:pPr>
    <w:rPr>
      <w:b/>
    </w:rPr>
  </w:style>
  <w:style w:type="paragraph" w:customStyle="1" w:styleId="McGillTitleCover">
    <w:name w:val="McGill_Title_Cover"/>
    <w:basedOn w:val="McGillBodyText"/>
    <w:next w:val="McGillBodyText"/>
    <w:rsid w:val="00F31426"/>
    <w:pPr>
      <w:jc w:val="center"/>
    </w:pPr>
    <w:rPr>
      <w:sz w:val="32"/>
    </w:rPr>
  </w:style>
  <w:style w:type="paragraph" w:customStyle="1" w:styleId="McGillUniversity">
    <w:name w:val="McGill_University"/>
    <w:basedOn w:val="McGillBodyText"/>
    <w:next w:val="McGillBodyText"/>
    <w:rsid w:val="00F31426"/>
    <w:pPr>
      <w:jc w:val="center"/>
    </w:pPr>
  </w:style>
  <w:style w:type="paragraph" w:customStyle="1" w:styleId="McGillTitleBodyText">
    <w:name w:val="McGill_Title_BodyText"/>
    <w:basedOn w:val="McGillBodyText"/>
    <w:next w:val="McGillBodyText"/>
    <w:rsid w:val="00691EFA"/>
  </w:style>
  <w:style w:type="paragraph" w:customStyle="1" w:styleId="McGillUniversityAddr">
    <w:name w:val="McGill_University_Addr"/>
    <w:basedOn w:val="McGillBodyText"/>
    <w:next w:val="McGillBodyText"/>
    <w:rsid w:val="00F31426"/>
    <w:pPr>
      <w:jc w:val="center"/>
    </w:pPr>
  </w:style>
  <w:style w:type="character" w:customStyle="1" w:styleId="McGillUnderline">
    <w:name w:val="McGill_Underline"/>
    <w:rsid w:val="00691EFA"/>
    <w:rPr>
      <w:u w:val="words"/>
    </w:rPr>
  </w:style>
  <w:style w:type="character" w:customStyle="1" w:styleId="McGillUnderlineMcGillSForeignWord">
    <w:name w:val="McGill_Underline + McGill_S_ForeignWord"/>
    <w:rsid w:val="00691EFA"/>
    <w:rPr>
      <w:u w:val="words"/>
      <w:lang w:val="en-CA"/>
    </w:rPr>
  </w:style>
  <w:style w:type="character" w:customStyle="1" w:styleId="McGillUnderlineMcGillSProperName">
    <w:name w:val="McGill_Underline + McGill_S_ProperName"/>
    <w:basedOn w:val="McGillUnderline"/>
    <w:rsid w:val="00691EFA"/>
    <w:rPr>
      <w:u w:val="words"/>
    </w:rPr>
  </w:style>
  <w:style w:type="character" w:customStyle="1" w:styleId="McGillUnderlineMcGillSTechnicalTerm">
    <w:name w:val="McGill_Underline + McGill_S_TechnicalTerm"/>
    <w:rsid w:val="00691EFA"/>
    <w:rPr>
      <w:u w:val="words"/>
      <w:lang w:val="en-CA"/>
    </w:rPr>
  </w:style>
  <w:style w:type="character" w:customStyle="1" w:styleId="McGillUnderlineMcGillSTitle">
    <w:name w:val="McGill_Underline + McGill_S_Title"/>
    <w:basedOn w:val="McGillUnderline"/>
    <w:rsid w:val="00691EFA"/>
    <w:rPr>
      <w:u w:val="words"/>
    </w:rPr>
  </w:style>
  <w:style w:type="character" w:customStyle="1" w:styleId="McGillUnderlineMcGillSVisualEmphasis">
    <w:name w:val="McGill_Underline + McGill_S_VisualEmphasis"/>
    <w:basedOn w:val="McGillUnderline"/>
    <w:rsid w:val="00691EFA"/>
    <w:rPr>
      <w:u w:val="words"/>
    </w:rPr>
  </w:style>
  <w:style w:type="paragraph" w:customStyle="1" w:styleId="McGillUpperCaseAlphaList">
    <w:name w:val="McGill_UpperCaseAlphaList"/>
    <w:basedOn w:val="McGillBodyText"/>
    <w:rsid w:val="00211E61"/>
    <w:pPr>
      <w:numPr>
        <w:numId w:val="30"/>
      </w:numPr>
    </w:pPr>
  </w:style>
  <w:style w:type="paragraph" w:customStyle="1" w:styleId="McGillUpperCaseRomanList">
    <w:name w:val="McGill_UpperCaseRomanList"/>
    <w:basedOn w:val="McGillBodyText"/>
    <w:rsid w:val="00B05FAF"/>
    <w:pPr>
      <w:numPr>
        <w:numId w:val="31"/>
      </w:numPr>
    </w:pPr>
  </w:style>
  <w:style w:type="paragraph" w:styleId="TOC1">
    <w:name w:val="toc 1"/>
    <w:next w:val="McGillBodyText"/>
    <w:autoRedefine/>
    <w:uiPriority w:val="39"/>
    <w:rsid w:val="000E332B"/>
    <w:pPr>
      <w:tabs>
        <w:tab w:val="right" w:leader="dot" w:pos="7920"/>
      </w:tabs>
    </w:pPr>
    <w:rPr>
      <w:rFonts w:ascii="Arial Unicode MS" w:eastAsia="Arial Unicode MS" w:hAnsi="Arial Unicode MS"/>
      <w:noProof/>
      <w:szCs w:val="22"/>
      <w:lang w:val="en-CA"/>
    </w:rPr>
  </w:style>
  <w:style w:type="paragraph" w:styleId="TOC2">
    <w:name w:val="toc 2"/>
    <w:basedOn w:val="TOC1"/>
    <w:next w:val="McGillBodyText"/>
    <w:autoRedefine/>
    <w:uiPriority w:val="39"/>
    <w:rsid w:val="002544ED"/>
    <w:pPr>
      <w:ind w:left="245"/>
    </w:pPr>
  </w:style>
  <w:style w:type="paragraph" w:customStyle="1" w:styleId="McGillAbstractEnHeading">
    <w:name w:val="McGill_Abstract_En_Heading"/>
    <w:basedOn w:val="McGillBodyText"/>
    <w:next w:val="McGillAbstractEnBodyText"/>
    <w:rsid w:val="00087056"/>
    <w:pPr>
      <w:jc w:val="center"/>
    </w:pPr>
    <w:rPr>
      <w:sz w:val="28"/>
      <w:szCs w:val="28"/>
    </w:rPr>
  </w:style>
  <w:style w:type="paragraph" w:customStyle="1" w:styleId="McGillAbstractFrHeading">
    <w:name w:val="McGill_Abstract_Fr_Heading"/>
    <w:basedOn w:val="McGillBodyText"/>
    <w:next w:val="McGillAbstractFrBodyText"/>
    <w:rsid w:val="00262F04"/>
    <w:pPr>
      <w:jc w:val="center"/>
    </w:pPr>
    <w:rPr>
      <w:sz w:val="28"/>
      <w:szCs w:val="28"/>
    </w:rPr>
  </w:style>
  <w:style w:type="paragraph" w:customStyle="1" w:styleId="McGillReferenceListHeading">
    <w:name w:val="McGill_ReferenceList_Heading"/>
    <w:basedOn w:val="McGillBodyText"/>
    <w:next w:val="McGillBodyText"/>
    <w:rsid w:val="00C20E82"/>
    <w:pPr>
      <w:jc w:val="center"/>
      <w:outlineLvl w:val="0"/>
    </w:pPr>
    <w:rPr>
      <w:sz w:val="28"/>
      <w:szCs w:val="28"/>
    </w:rPr>
  </w:style>
  <w:style w:type="paragraph" w:customStyle="1" w:styleId="McGillLowCaseRomanList">
    <w:name w:val="McGill_LowCaseRomanList"/>
    <w:basedOn w:val="McGillBodyText"/>
    <w:rsid w:val="00B05FAF"/>
    <w:pPr>
      <w:numPr>
        <w:numId w:val="22"/>
      </w:numPr>
    </w:pPr>
  </w:style>
  <w:style w:type="paragraph" w:styleId="TOC3">
    <w:name w:val="toc 3"/>
    <w:basedOn w:val="TOC2"/>
    <w:next w:val="McGillBodyText"/>
    <w:autoRedefine/>
    <w:uiPriority w:val="39"/>
    <w:rsid w:val="002544ED"/>
    <w:pPr>
      <w:ind w:left="475"/>
    </w:pPr>
  </w:style>
  <w:style w:type="character" w:styleId="Hyperlink">
    <w:name w:val="Hyperlink"/>
    <w:rsid w:val="002544ED"/>
    <w:rPr>
      <w:color w:val="0000FF"/>
      <w:u w:val="single"/>
    </w:rPr>
  </w:style>
  <w:style w:type="paragraph" w:styleId="TableofFigures">
    <w:name w:val="table of figures"/>
    <w:next w:val="McGillBodyText"/>
    <w:uiPriority w:val="99"/>
    <w:rsid w:val="002544ED"/>
    <w:rPr>
      <w:rFonts w:ascii="Arial Unicode MS" w:eastAsia="Arial Unicode MS" w:hAnsi="Arial Unicode MS"/>
      <w:lang w:val="de-DE"/>
    </w:rPr>
  </w:style>
  <w:style w:type="paragraph" w:styleId="Header">
    <w:name w:val="header"/>
    <w:basedOn w:val="Normal"/>
    <w:rsid w:val="002544ED"/>
    <w:pPr>
      <w:tabs>
        <w:tab w:val="center" w:pos="4536"/>
        <w:tab w:val="right" w:pos="9072"/>
      </w:tabs>
    </w:pPr>
    <w:rPr>
      <w:rFonts w:ascii="Times New Roman" w:eastAsia="Times New Roman" w:hAnsi="Times New Roman"/>
    </w:rPr>
  </w:style>
  <w:style w:type="paragraph" w:styleId="Footer">
    <w:name w:val="footer"/>
    <w:basedOn w:val="Normal"/>
    <w:link w:val="FooterChar"/>
    <w:uiPriority w:val="99"/>
    <w:rsid w:val="002544ED"/>
    <w:pPr>
      <w:tabs>
        <w:tab w:val="center" w:pos="4536"/>
        <w:tab w:val="right" w:pos="9072"/>
      </w:tabs>
    </w:pPr>
    <w:rPr>
      <w:rFonts w:ascii="Times New Roman" w:eastAsia="Times New Roman" w:hAnsi="Times New Roman"/>
    </w:rPr>
  </w:style>
  <w:style w:type="character" w:styleId="PageNumber">
    <w:name w:val="page number"/>
    <w:rsid w:val="002544ED"/>
    <w:rPr>
      <w:b/>
      <w:noProof/>
    </w:rPr>
  </w:style>
  <w:style w:type="paragraph" w:styleId="EndnoteText">
    <w:name w:val="endnote text"/>
    <w:basedOn w:val="Normal"/>
    <w:semiHidden/>
    <w:rsid w:val="002544ED"/>
    <w:rPr>
      <w:rFonts w:ascii="Times New Roman" w:eastAsia="Times New Roman" w:hAnsi="Times New Roman"/>
    </w:rPr>
  </w:style>
  <w:style w:type="character" w:styleId="EndnoteReference">
    <w:name w:val="endnote reference"/>
    <w:semiHidden/>
    <w:rsid w:val="002544ED"/>
    <w:rPr>
      <w:vertAlign w:val="superscript"/>
    </w:rPr>
  </w:style>
  <w:style w:type="character" w:customStyle="1" w:styleId="McGillAckBodyTextChar">
    <w:name w:val="McGill_Ack_BodyText Char"/>
    <w:link w:val="McGillAckBodyText"/>
    <w:rsid w:val="002544ED"/>
    <w:rPr>
      <w:rFonts w:ascii="Arial Unicode MS" w:eastAsia="Arial Unicode MS" w:hAnsi="Arial Unicode MS"/>
      <w:sz w:val="24"/>
      <w:szCs w:val="24"/>
      <w:lang w:val="en-CA" w:eastAsia="en-US" w:bidi="ar-SA"/>
    </w:rPr>
  </w:style>
  <w:style w:type="table" w:styleId="TableGrid">
    <w:name w:val="Table Grid"/>
    <w:basedOn w:val="TableNormal"/>
    <w:rsid w:val="002544ED"/>
    <w:pPr>
      <w:widowControl w:val="0"/>
      <w:spacing w:before="60" w:after="100"/>
    </w:pPr>
    <w:rPr>
      <w:rFonts w:ascii="New York" w:hAnsi="New Yor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cGillBodyTextChar1">
    <w:name w:val="McGill_BodyText Char1"/>
    <w:rsid w:val="002544ED"/>
    <w:rPr>
      <w:rFonts w:ascii="Arial Unicode MS" w:eastAsia="Arial Unicode MS" w:hAnsi="Arial Unicode MS"/>
      <w:sz w:val="24"/>
      <w:szCs w:val="24"/>
      <w:lang w:val="de-DE" w:eastAsia="zh-CN" w:bidi="ar-SA"/>
    </w:rPr>
  </w:style>
  <w:style w:type="paragraph" w:styleId="TOC4">
    <w:name w:val="toc 4"/>
    <w:basedOn w:val="TOC3"/>
    <w:next w:val="McGillBodyText"/>
    <w:autoRedefine/>
    <w:semiHidden/>
    <w:rsid w:val="000E332B"/>
    <w:pPr>
      <w:ind w:left="720"/>
    </w:pPr>
    <w:rPr>
      <w:szCs w:val="24"/>
      <w:lang w:eastAsia="en-US"/>
    </w:rPr>
  </w:style>
  <w:style w:type="character" w:customStyle="1" w:styleId="Heading1Char">
    <w:name w:val="Heading 1 Char"/>
    <w:link w:val="Heading1"/>
    <w:uiPriority w:val="9"/>
    <w:rsid w:val="009856C5"/>
    <w:rPr>
      <w:rFonts w:ascii="Calibri Light" w:hAnsi="Calibri Light"/>
      <w:b/>
      <w:bCs/>
      <w:kern w:val="32"/>
      <w:sz w:val="32"/>
      <w:szCs w:val="32"/>
      <w:lang w:val="en-CA" w:eastAsia="en-US"/>
    </w:rPr>
  </w:style>
  <w:style w:type="paragraph" w:styleId="TOC5">
    <w:name w:val="toc 5"/>
    <w:basedOn w:val="TOC4"/>
    <w:next w:val="McGillBodyText"/>
    <w:autoRedefine/>
    <w:semiHidden/>
    <w:rsid w:val="000E332B"/>
    <w:pPr>
      <w:ind w:left="965"/>
    </w:pPr>
  </w:style>
  <w:style w:type="paragraph" w:styleId="TOC6">
    <w:name w:val="toc 6"/>
    <w:basedOn w:val="TOC5"/>
    <w:next w:val="Normal"/>
    <w:autoRedefine/>
    <w:semiHidden/>
    <w:rsid w:val="000E332B"/>
    <w:pPr>
      <w:ind w:left="1200"/>
    </w:pPr>
  </w:style>
  <w:style w:type="paragraph" w:styleId="ListParagraph">
    <w:name w:val="List Paragraph"/>
    <w:basedOn w:val="Normal"/>
    <w:uiPriority w:val="34"/>
    <w:qFormat/>
    <w:rsid w:val="009856C5"/>
    <w:pPr>
      <w:ind w:left="720"/>
    </w:pPr>
  </w:style>
  <w:style w:type="character" w:styleId="CommentReference">
    <w:name w:val="annotation reference"/>
    <w:uiPriority w:val="99"/>
    <w:semiHidden/>
    <w:unhideWhenUsed/>
    <w:rsid w:val="009856C5"/>
    <w:rPr>
      <w:sz w:val="16"/>
      <w:szCs w:val="16"/>
    </w:rPr>
  </w:style>
  <w:style w:type="paragraph" w:styleId="CommentText">
    <w:name w:val="annotation text"/>
    <w:basedOn w:val="Normal"/>
    <w:link w:val="CommentTextChar"/>
    <w:uiPriority w:val="99"/>
    <w:semiHidden/>
    <w:unhideWhenUsed/>
    <w:rsid w:val="009856C5"/>
    <w:rPr>
      <w:rFonts w:ascii="Calibri" w:eastAsia="宋体" w:hAnsi="Calibri"/>
      <w:sz w:val="20"/>
      <w:szCs w:val="20"/>
    </w:rPr>
  </w:style>
  <w:style w:type="character" w:customStyle="1" w:styleId="CommentTextChar">
    <w:name w:val="Comment Text Char"/>
    <w:link w:val="CommentText"/>
    <w:uiPriority w:val="99"/>
    <w:semiHidden/>
    <w:rsid w:val="009856C5"/>
    <w:rPr>
      <w:rFonts w:ascii="Calibri" w:hAnsi="Calibri"/>
      <w:lang w:val="en-CA" w:eastAsia="en-US"/>
    </w:rPr>
  </w:style>
  <w:style w:type="paragraph" w:styleId="Title">
    <w:name w:val="Title"/>
    <w:basedOn w:val="Normal"/>
    <w:next w:val="Normal"/>
    <w:link w:val="TitleChar"/>
    <w:uiPriority w:val="10"/>
    <w:qFormat/>
    <w:rsid w:val="009856C5"/>
    <w:pPr>
      <w:spacing w:before="240" w:after="60"/>
      <w:jc w:val="center"/>
      <w:outlineLvl w:val="0"/>
    </w:pPr>
    <w:rPr>
      <w:rFonts w:ascii="Calibri Light" w:eastAsia="宋体" w:hAnsi="Calibri Light"/>
      <w:b/>
      <w:bCs/>
      <w:kern w:val="28"/>
      <w:sz w:val="32"/>
      <w:szCs w:val="32"/>
    </w:rPr>
  </w:style>
  <w:style w:type="character" w:customStyle="1" w:styleId="TitleChar">
    <w:name w:val="Title Char"/>
    <w:link w:val="Title"/>
    <w:uiPriority w:val="10"/>
    <w:rsid w:val="009856C5"/>
    <w:rPr>
      <w:rFonts w:ascii="Calibri Light" w:hAnsi="Calibri Light"/>
      <w:b/>
      <w:bCs/>
      <w:kern w:val="28"/>
      <w:sz w:val="32"/>
      <w:szCs w:val="32"/>
      <w:lang w:val="en-CA" w:eastAsia="en-US"/>
    </w:rPr>
  </w:style>
  <w:style w:type="paragraph" w:styleId="BalloonText">
    <w:name w:val="Balloon Text"/>
    <w:basedOn w:val="Normal"/>
    <w:link w:val="BalloonTextChar"/>
    <w:uiPriority w:val="99"/>
    <w:semiHidden/>
    <w:unhideWhenUsed/>
    <w:rsid w:val="009856C5"/>
    <w:rPr>
      <w:rFonts w:ascii="Segoe UI" w:hAnsi="Segoe UI" w:cs="Segoe UI"/>
      <w:sz w:val="18"/>
      <w:szCs w:val="18"/>
    </w:rPr>
  </w:style>
  <w:style w:type="character" w:customStyle="1" w:styleId="BalloonTextChar">
    <w:name w:val="Balloon Text Char"/>
    <w:link w:val="BalloonText"/>
    <w:uiPriority w:val="99"/>
    <w:semiHidden/>
    <w:rsid w:val="009856C5"/>
    <w:rPr>
      <w:rFonts w:ascii="Segoe UI" w:eastAsia="Arial Unicode MS" w:hAnsi="Segoe UI" w:cs="Segoe UI"/>
      <w:sz w:val="18"/>
      <w:szCs w:val="18"/>
      <w:lang w:val="en-CA" w:eastAsia="en-US"/>
    </w:rPr>
  </w:style>
  <w:style w:type="paragraph" w:styleId="Caption">
    <w:name w:val="caption"/>
    <w:basedOn w:val="Normal"/>
    <w:next w:val="Normal"/>
    <w:uiPriority w:val="35"/>
    <w:unhideWhenUsed/>
    <w:qFormat/>
    <w:rsid w:val="009262E1"/>
    <w:rPr>
      <w:b/>
      <w:bCs/>
      <w:sz w:val="20"/>
      <w:szCs w:val="20"/>
    </w:rPr>
  </w:style>
  <w:style w:type="paragraph" w:styleId="CommentSubject">
    <w:name w:val="annotation subject"/>
    <w:basedOn w:val="CommentText"/>
    <w:next w:val="CommentText"/>
    <w:link w:val="CommentSubjectChar"/>
    <w:uiPriority w:val="99"/>
    <w:semiHidden/>
    <w:unhideWhenUsed/>
    <w:rsid w:val="003C3D96"/>
    <w:rPr>
      <w:rFonts w:ascii="Arial Unicode MS" w:eastAsia="Arial Unicode MS" w:hAnsi="Arial Unicode MS"/>
      <w:b/>
      <w:bCs/>
    </w:rPr>
  </w:style>
  <w:style w:type="character" w:customStyle="1" w:styleId="CommentSubjectChar">
    <w:name w:val="Comment Subject Char"/>
    <w:link w:val="CommentSubject"/>
    <w:uiPriority w:val="99"/>
    <w:semiHidden/>
    <w:rsid w:val="003C3D96"/>
    <w:rPr>
      <w:rFonts w:ascii="Arial Unicode MS" w:eastAsia="Arial Unicode MS" w:hAnsi="Arial Unicode MS"/>
      <w:b/>
      <w:bCs/>
      <w:lang w:val="en-CA" w:eastAsia="en-US"/>
    </w:rPr>
  </w:style>
  <w:style w:type="character" w:customStyle="1" w:styleId="Heading2Char">
    <w:name w:val="Heading 2 Char"/>
    <w:link w:val="Heading2"/>
    <w:uiPriority w:val="9"/>
    <w:rsid w:val="00454F1E"/>
    <w:rPr>
      <w:rFonts w:ascii="Calibri Light" w:eastAsia="宋体" w:hAnsi="Calibri Light" w:cs="Times New Roman"/>
      <w:b/>
      <w:bCs/>
      <w:i/>
      <w:iCs/>
      <w:sz w:val="28"/>
      <w:szCs w:val="28"/>
      <w:lang w:val="en-CA" w:eastAsia="en-US"/>
    </w:rPr>
  </w:style>
  <w:style w:type="paragraph" w:customStyle="1" w:styleId="Default">
    <w:name w:val="Default"/>
    <w:rsid w:val="00ED291C"/>
    <w:pPr>
      <w:autoSpaceDE w:val="0"/>
      <w:autoSpaceDN w:val="0"/>
      <w:adjustRightInd w:val="0"/>
    </w:pPr>
    <w:rPr>
      <w:color w:val="000000"/>
      <w:sz w:val="24"/>
      <w:szCs w:val="24"/>
    </w:rPr>
  </w:style>
  <w:style w:type="character" w:customStyle="1" w:styleId="FooterChar">
    <w:name w:val="Footer Char"/>
    <w:link w:val="Footer"/>
    <w:uiPriority w:val="99"/>
    <w:rsid w:val="00004CFA"/>
    <w:rPr>
      <w:rFonts w:eastAsia="Times New Roman"/>
      <w:sz w:val="24"/>
      <w:szCs w:val="24"/>
      <w:lang w:val="en-CA" w:eastAsia="en-US"/>
    </w:rPr>
  </w:style>
  <w:style w:type="paragraph" w:styleId="NormalWeb">
    <w:name w:val="Normal (Web)"/>
    <w:basedOn w:val="Normal"/>
    <w:uiPriority w:val="99"/>
    <w:unhideWhenUsed/>
    <w:rsid w:val="00C201A2"/>
    <w:pPr>
      <w:spacing w:before="100" w:beforeAutospacing="1" w:after="100" w:afterAutospacing="1"/>
    </w:pPr>
    <w:rPr>
      <w:rFonts w:ascii="Times New Roman" w:eastAsia="宋体" w:hAnsi="Times New Roman"/>
      <w:lang w:eastAsia="zh-CN"/>
    </w:rPr>
  </w:style>
  <w:style w:type="paragraph" w:customStyle="1" w:styleId="EndNoteBibliographyTitle">
    <w:name w:val="EndNote Bibliography Title"/>
    <w:basedOn w:val="Normal"/>
    <w:link w:val="EndNoteBibliographyTitleChar"/>
    <w:rsid w:val="00FA509E"/>
    <w:pPr>
      <w:jc w:val="center"/>
    </w:pPr>
    <w:rPr>
      <w:rFonts w:cs="Arial Unicode MS"/>
      <w:noProof/>
      <w:lang w:val="en-US"/>
    </w:rPr>
  </w:style>
  <w:style w:type="character" w:customStyle="1" w:styleId="EndNoteBibliographyTitleChar">
    <w:name w:val="EndNote Bibliography Title Char"/>
    <w:link w:val="EndNoteBibliographyTitle"/>
    <w:rsid w:val="00FA509E"/>
    <w:rPr>
      <w:rFonts w:ascii="Arial Unicode MS" w:eastAsia="Arial Unicode MS" w:hAnsi="Arial Unicode MS" w:cs="Arial Unicode MS"/>
      <w:noProof/>
      <w:sz w:val="24"/>
      <w:szCs w:val="24"/>
      <w:lang w:eastAsia="en-US"/>
    </w:rPr>
  </w:style>
  <w:style w:type="paragraph" w:customStyle="1" w:styleId="EndNoteBibliography">
    <w:name w:val="EndNote Bibliography"/>
    <w:basedOn w:val="Normal"/>
    <w:link w:val="EndNoteBibliographyChar"/>
    <w:rsid w:val="00FA509E"/>
    <w:rPr>
      <w:rFonts w:cs="Arial Unicode MS"/>
      <w:noProof/>
      <w:lang w:val="en-US"/>
    </w:rPr>
  </w:style>
  <w:style w:type="character" w:customStyle="1" w:styleId="EndNoteBibliographyChar">
    <w:name w:val="EndNote Bibliography Char"/>
    <w:link w:val="EndNoteBibliography"/>
    <w:rsid w:val="00FA509E"/>
    <w:rPr>
      <w:rFonts w:ascii="Arial Unicode MS" w:eastAsia="Arial Unicode MS" w:hAnsi="Arial Unicode MS" w:cs="Arial Unicode MS"/>
      <w:noProof/>
      <w:sz w:val="24"/>
      <w:szCs w:val="24"/>
      <w:lang w:eastAsia="en-US"/>
    </w:rPr>
  </w:style>
  <w:style w:type="paragraph" w:customStyle="1" w:styleId="EndNoteCategoryHeading">
    <w:name w:val="EndNote Category Heading"/>
    <w:basedOn w:val="Normal"/>
    <w:link w:val="EndNoteCategoryHeadingChar"/>
    <w:rsid w:val="00FA509E"/>
    <w:pPr>
      <w:spacing w:before="120" w:after="120"/>
    </w:pPr>
    <w:rPr>
      <w:b/>
      <w:noProof/>
      <w:lang w:val="en-US"/>
    </w:rPr>
  </w:style>
  <w:style w:type="character" w:customStyle="1" w:styleId="EndNoteCategoryHeadingChar">
    <w:name w:val="EndNote Category Heading Char"/>
    <w:link w:val="EndNoteCategoryHeading"/>
    <w:rsid w:val="00FA509E"/>
    <w:rPr>
      <w:rFonts w:ascii="Arial Unicode MS" w:eastAsia="Arial Unicode MS" w:hAnsi="Arial Unicode MS"/>
      <w:b/>
      <w:noProof/>
      <w:sz w:val="24"/>
      <w:szCs w:val="24"/>
      <w:lang w:val="en-CA" w:eastAsia="en-US" w:bidi="ar-SA"/>
    </w:rPr>
  </w:style>
  <w:style w:type="paragraph" w:styleId="Date">
    <w:name w:val="Date"/>
    <w:basedOn w:val="Normal"/>
    <w:next w:val="Normal"/>
    <w:link w:val="DateChar"/>
    <w:uiPriority w:val="99"/>
    <w:semiHidden/>
    <w:unhideWhenUsed/>
    <w:rsid w:val="00476C1F"/>
  </w:style>
  <w:style w:type="character" w:customStyle="1" w:styleId="DateChar">
    <w:name w:val="Date Char"/>
    <w:link w:val="Date"/>
    <w:uiPriority w:val="99"/>
    <w:semiHidden/>
    <w:rsid w:val="00476C1F"/>
    <w:rPr>
      <w:rFonts w:ascii="Arial Unicode MS" w:eastAsia="Arial Unicode MS" w:hAnsi="Arial Unicode MS"/>
      <w:sz w:val="24"/>
      <w:szCs w:val="24"/>
      <w:lang w:val="en-CA" w:eastAsia="en-US"/>
    </w:rPr>
  </w:style>
  <w:style w:type="character" w:styleId="PlaceholderText">
    <w:name w:val="Placeholder Text"/>
    <w:basedOn w:val="DefaultParagraphFont"/>
    <w:uiPriority w:val="99"/>
    <w:semiHidden/>
    <w:rsid w:val="006705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75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comments" Target="comments.xml"/><Relationship Id="rId26" Type="http://schemas.openxmlformats.org/officeDocument/2006/relationships/image" Target="media/image10.emf"/><Relationship Id="rId39" Type="http://schemas.openxmlformats.org/officeDocument/2006/relationships/image" Target="media/image16.emf"/><Relationship Id="rId21" Type="http://schemas.openxmlformats.org/officeDocument/2006/relationships/oleObject" Target="embeddings/oleObject5.bin"/><Relationship Id="rId34" Type="http://schemas.openxmlformats.org/officeDocument/2006/relationships/image" Target="media/image15.emf"/><Relationship Id="rId42" Type="http://schemas.openxmlformats.org/officeDocument/2006/relationships/oleObject" Target="embeddings/oleObject12.bin"/><Relationship Id="rId47" Type="http://schemas.openxmlformats.org/officeDocument/2006/relationships/image" Target="media/image22.png"/><Relationship Id="rId50" Type="http://schemas.openxmlformats.org/officeDocument/2006/relationships/image" Target="media/image24.emf"/><Relationship Id="rId55" Type="http://schemas.openxmlformats.org/officeDocument/2006/relationships/oleObject" Target="embeddings/oleObject16.bin"/><Relationship Id="rId63" Type="http://schemas.openxmlformats.org/officeDocument/2006/relationships/oleObject" Target="embeddings/oleObject19.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image" Target="media/image7.emf"/><Relationship Id="rId29" Type="http://schemas.openxmlformats.org/officeDocument/2006/relationships/image" Target="media/image12.emf"/><Relationship Id="rId41" Type="http://schemas.openxmlformats.org/officeDocument/2006/relationships/image" Target="media/image17.emf"/><Relationship Id="rId54" Type="http://schemas.openxmlformats.org/officeDocument/2006/relationships/image" Target="media/image26.emf"/><Relationship Id="rId62"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4.emf"/><Relationship Id="rId37" Type="http://schemas.openxmlformats.org/officeDocument/2006/relationships/footer" Target="footer1.xml"/><Relationship Id="rId40" Type="http://schemas.openxmlformats.org/officeDocument/2006/relationships/oleObject" Target="embeddings/oleObject11.bin"/><Relationship Id="rId45" Type="http://schemas.openxmlformats.org/officeDocument/2006/relationships/image" Target="media/image20.emf"/><Relationship Id="rId53" Type="http://schemas.openxmlformats.org/officeDocument/2006/relationships/oleObject" Target="embeddings/oleObject15.bin"/><Relationship Id="rId58" Type="http://schemas.openxmlformats.org/officeDocument/2006/relationships/image" Target="media/image28.emf"/><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oleObject" Target="embeddings/oleObject6.bin"/><Relationship Id="rId28" Type="http://schemas.openxmlformats.org/officeDocument/2006/relationships/image" Target="media/image11.emf"/><Relationship Id="rId36" Type="http://schemas.openxmlformats.org/officeDocument/2006/relationships/header" Target="header1.xml"/><Relationship Id="rId49" Type="http://schemas.openxmlformats.org/officeDocument/2006/relationships/oleObject" Target="embeddings/oleObject13.bin"/><Relationship Id="rId57" Type="http://schemas.openxmlformats.org/officeDocument/2006/relationships/oleObject" Target="embeddings/oleObject17.bin"/><Relationship Id="rId61" Type="http://schemas.openxmlformats.org/officeDocument/2006/relationships/chart" Target="charts/chart1.xml"/><Relationship Id="rId10" Type="http://schemas.openxmlformats.org/officeDocument/2006/relationships/image" Target="media/image2.emf"/><Relationship Id="rId19" Type="http://schemas.microsoft.com/office/2011/relationships/commentsExtended" Target="commentsExtended.xml"/><Relationship Id="rId31" Type="http://schemas.openxmlformats.org/officeDocument/2006/relationships/oleObject" Target="embeddings/oleObject9.bin"/><Relationship Id="rId44" Type="http://schemas.openxmlformats.org/officeDocument/2006/relationships/image" Target="media/image19.png"/><Relationship Id="rId52" Type="http://schemas.openxmlformats.org/officeDocument/2006/relationships/image" Target="media/image25.emf"/><Relationship Id="rId60" Type="http://schemas.openxmlformats.org/officeDocument/2006/relationships/image" Target="media/image29.emf"/><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image" Target="media/image8.emf"/><Relationship Id="rId27" Type="http://schemas.openxmlformats.org/officeDocument/2006/relationships/oleObject" Target="embeddings/oleObject8.bin"/><Relationship Id="rId30" Type="http://schemas.openxmlformats.org/officeDocument/2006/relationships/image" Target="media/image13.emf"/><Relationship Id="rId35" Type="http://schemas.openxmlformats.org/officeDocument/2006/relationships/hyperlink" Target="http://go.worldbank.org/WVH5RSX920" TargetMode="External"/><Relationship Id="rId43" Type="http://schemas.openxmlformats.org/officeDocument/2006/relationships/image" Target="media/image18.png"/><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oleObject14.bin"/><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oleObject" Target="embeddings/oleObject7.bin"/><Relationship Id="rId33" Type="http://schemas.openxmlformats.org/officeDocument/2006/relationships/oleObject" Target="embeddings/oleObject10.bin"/><Relationship Id="rId38" Type="http://schemas.openxmlformats.org/officeDocument/2006/relationships/footer" Target="footer2.xml"/><Relationship Id="rId46" Type="http://schemas.openxmlformats.org/officeDocument/2006/relationships/image" Target="media/image21.emf"/><Relationship Id="rId59" Type="http://schemas.openxmlformats.org/officeDocument/2006/relationships/oleObject" Target="embeddings/oleObject18.bin"/></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cGill_ETD\mcgilletd.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G:\Dropbox\Y4As\NMRs\As24titration.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3458351095094733E-2"/>
          <c:y val="1.9198442891267806E-2"/>
          <c:w val="0.88162836072869877"/>
          <c:h val="0.86065112456022774"/>
        </c:manualLayout>
      </c:layout>
      <c:scatterChart>
        <c:scatterStyle val="lineMarker"/>
        <c:varyColors val="0"/>
        <c:ser>
          <c:idx val="0"/>
          <c:order val="0"/>
          <c:tx>
            <c:v>MeAsCys2</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Sheet1!$T$9:$T$21</c:f>
              <c:numCache>
                <c:formatCode>General</c:formatCode>
                <c:ptCount val="13"/>
                <c:pt idx="0">
                  <c:v>7.6448736998514108E-2</c:v>
                </c:pt>
                <c:pt idx="1">
                  <c:v>0.16756276383025995</c:v>
                </c:pt>
                <c:pt idx="2">
                  <c:v>0.26792042795051824</c:v>
                </c:pt>
                <c:pt idx="3">
                  <c:v>0.39248506871291339</c:v>
                </c:pt>
                <c:pt idx="4">
                  <c:v>0.3837769818991385</c:v>
                </c:pt>
                <c:pt idx="5">
                  <c:v>0.47816436966263637</c:v>
                </c:pt>
                <c:pt idx="6">
                  <c:v>0.6182411361128437</c:v>
                </c:pt>
                <c:pt idx="7">
                  <c:v>0.72633485588281621</c:v>
                </c:pt>
                <c:pt idx="8">
                  <c:v>0.86870421245421248</c:v>
                </c:pt>
                <c:pt idx="9">
                  <c:v>0.90632962705582576</c:v>
                </c:pt>
                <c:pt idx="10">
                  <c:v>1</c:v>
                </c:pt>
                <c:pt idx="11">
                  <c:v>1</c:v>
                </c:pt>
                <c:pt idx="12">
                  <c:v>1</c:v>
                </c:pt>
              </c:numCache>
            </c:numRef>
          </c:yVal>
          <c:smooth val="0"/>
        </c:ser>
        <c:ser>
          <c:idx val="1"/>
          <c:order val="1"/>
          <c:tx>
            <c:v>MeAs(Cys)(OH)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Sheet1!$U$9:$U$21</c:f>
              <c:numCache>
                <c:formatCode>General</c:formatCode>
                <c:ptCount val="13"/>
                <c:pt idx="0">
                  <c:v>7.2795938583457148E-2</c:v>
                </c:pt>
                <c:pt idx="1">
                  <c:v>0.10216988817299859</c:v>
                </c:pt>
                <c:pt idx="2">
                  <c:v>0.11711802072885322</c:v>
                </c:pt>
                <c:pt idx="3">
                  <c:v>0.12441772812493961</c:v>
                </c:pt>
                <c:pt idx="4">
                  <c:v>0.13377214209660246</c:v>
                </c:pt>
                <c:pt idx="5">
                  <c:v>0.13416335503508919</c:v>
                </c:pt>
                <c:pt idx="6">
                  <c:v>0.12392649810487934</c:v>
                </c:pt>
                <c:pt idx="7">
                  <c:v>0.11760382212421903</c:v>
                </c:pt>
                <c:pt idx="8">
                  <c:v>8.8999542124542114E-2</c:v>
                </c:pt>
                <c:pt idx="9">
                  <c:v>6.4280750521195265E-2</c:v>
                </c:pt>
                <c:pt idx="10">
                  <c:v>0</c:v>
                </c:pt>
                <c:pt idx="11">
                  <c:v>0</c:v>
                </c:pt>
                <c:pt idx="12">
                  <c:v>0</c:v>
                </c:pt>
              </c:numCache>
            </c:numRef>
          </c:yVal>
          <c:smooth val="0"/>
        </c:ser>
        <c:ser>
          <c:idx val="2"/>
          <c:order val="2"/>
          <c:tx>
            <c:v>MeAsOH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Sheet1!$V$9:$V$21</c:f>
              <c:numCache>
                <c:formatCode>General</c:formatCode>
                <c:ptCount val="13"/>
                <c:pt idx="0">
                  <c:v>0.8507553244180287</c:v>
                </c:pt>
                <c:pt idx="1">
                  <c:v>0.73026734799674142</c:v>
                </c:pt>
                <c:pt idx="2">
                  <c:v>0.61496155132062857</c:v>
                </c:pt>
                <c:pt idx="3">
                  <c:v>0.48309720316214699</c:v>
                </c:pt>
                <c:pt idx="4">
                  <c:v>0.48245087600425907</c:v>
                </c:pt>
                <c:pt idx="5">
                  <c:v>0.38767227530227444</c:v>
                </c:pt>
                <c:pt idx="6">
                  <c:v>0.25783236578227703</c:v>
                </c:pt>
                <c:pt idx="7">
                  <c:v>0.15606132199296477</c:v>
                </c:pt>
                <c:pt idx="8">
                  <c:v>4.2296245421245417E-2</c:v>
                </c:pt>
                <c:pt idx="9">
                  <c:v>2.938962242297892E-2</c:v>
                </c:pt>
                <c:pt idx="10">
                  <c:v>0</c:v>
                </c:pt>
                <c:pt idx="11">
                  <c:v>0</c:v>
                </c:pt>
                <c:pt idx="12">
                  <c:v>0</c:v>
                </c:pt>
              </c:numCache>
            </c:numRef>
          </c:yVal>
          <c:smooth val="0"/>
        </c:ser>
        <c:dLbls>
          <c:showLegendKey val="0"/>
          <c:showVal val="0"/>
          <c:showCatName val="0"/>
          <c:showSerName val="0"/>
          <c:showPercent val="0"/>
          <c:showBubbleSize val="0"/>
        </c:dLbls>
        <c:axId val="415758432"/>
        <c:axId val="415758040"/>
      </c:scatterChart>
      <c:valAx>
        <c:axId val="415758432"/>
        <c:scaling>
          <c:orientation val="minMax"/>
        </c:scaling>
        <c:delete val="0"/>
        <c:axPos val="b"/>
        <c:title>
          <c:tx>
            <c:rich>
              <a:bodyPr/>
              <a:lstStyle/>
              <a:p>
                <a:pPr>
                  <a:defRPr/>
                </a:pPr>
                <a:r>
                  <a:rPr lang="en-CA"/>
                  <a:t>Equiv of Cys</a:t>
                </a:r>
              </a:p>
            </c:rich>
          </c:tx>
          <c:overlay val="0"/>
        </c:title>
        <c:numFmt formatCode="General" sourceLinked="1"/>
        <c:majorTickMark val="none"/>
        <c:minorTickMark val="none"/>
        <c:tickLblPos val="nextTo"/>
        <c:crossAx val="415758040"/>
        <c:crosses val="autoZero"/>
        <c:crossBetween val="midCat"/>
      </c:valAx>
      <c:valAx>
        <c:axId val="415758040"/>
        <c:scaling>
          <c:orientation val="minMax"/>
        </c:scaling>
        <c:delete val="0"/>
        <c:axPos val="l"/>
        <c:title>
          <c:tx>
            <c:rich>
              <a:bodyPr/>
              <a:lstStyle/>
              <a:p>
                <a:pPr>
                  <a:defRPr/>
                </a:pPr>
                <a:r>
                  <a:rPr lang="en-CA"/>
                  <a:t>Molar Ratio</a:t>
                </a:r>
              </a:p>
            </c:rich>
          </c:tx>
          <c:overlay val="0"/>
        </c:title>
        <c:numFmt formatCode="General" sourceLinked="1"/>
        <c:majorTickMark val="none"/>
        <c:minorTickMark val="none"/>
        <c:tickLblPos val="nextTo"/>
        <c:crossAx val="415758432"/>
        <c:crosses val="autoZero"/>
        <c:crossBetween val="midCat"/>
      </c:valAx>
    </c:plotArea>
    <c:legend>
      <c:legendPos val="r"/>
      <c:layout>
        <c:manualLayout>
          <c:xMode val="edge"/>
          <c:yMode val="edge"/>
          <c:x val="0.70391070119661669"/>
          <c:y val="0.69086650588689025"/>
          <c:w val="0.29196805324209263"/>
          <c:h val="0.14553652624407865"/>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FF442-C1E5-4C28-9B50-FEA0F2AEF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mcgilletd.dot</Template>
  <TotalTime>602</TotalTime>
  <Pages>71</Pages>
  <Words>26240</Words>
  <Characters>149568</Characters>
  <Application>Microsoft Office Word</Application>
  <DocSecurity>0</DocSecurity>
  <Lines>1246</Lines>
  <Paragraphs>350</Paragraphs>
  <ScaleCrop>false</ScaleCrop>
  <HeadingPairs>
    <vt:vector size="2" baseType="variant">
      <vt:variant>
        <vt:lpstr>Title</vt:lpstr>
      </vt:variant>
      <vt:variant>
        <vt:i4>1</vt:i4>
      </vt:variant>
    </vt:vector>
  </HeadingPairs>
  <TitlesOfParts>
    <vt:vector size="1" baseType="lpstr">
      <vt:lpstr/>
    </vt:vector>
  </TitlesOfParts>
  <Company>McGill University</Company>
  <LinksUpToDate>false</LinksUpToDate>
  <CharactersWithSpaces>175458</CharactersWithSpaces>
  <SharedDoc>false</SharedDoc>
  <HLinks>
    <vt:vector size="342" baseType="variant">
      <vt:variant>
        <vt:i4>7733332</vt:i4>
      </vt:variant>
      <vt:variant>
        <vt:i4>593</vt:i4>
      </vt:variant>
      <vt:variant>
        <vt:i4>0</vt:i4>
      </vt:variant>
      <vt:variant>
        <vt:i4>5</vt:i4>
      </vt:variant>
      <vt:variant>
        <vt:lpwstr/>
      </vt:variant>
      <vt:variant>
        <vt:lpwstr>_ENREF_4_3</vt:lpwstr>
      </vt:variant>
      <vt:variant>
        <vt:i4>7798868</vt:i4>
      </vt:variant>
      <vt:variant>
        <vt:i4>587</vt:i4>
      </vt:variant>
      <vt:variant>
        <vt:i4>0</vt:i4>
      </vt:variant>
      <vt:variant>
        <vt:i4>5</vt:i4>
      </vt:variant>
      <vt:variant>
        <vt:lpwstr/>
      </vt:variant>
      <vt:variant>
        <vt:lpwstr>_ENREF_4_2</vt:lpwstr>
      </vt:variant>
      <vt:variant>
        <vt:i4>7602260</vt:i4>
      </vt:variant>
      <vt:variant>
        <vt:i4>575</vt:i4>
      </vt:variant>
      <vt:variant>
        <vt:i4>0</vt:i4>
      </vt:variant>
      <vt:variant>
        <vt:i4>5</vt:i4>
      </vt:variant>
      <vt:variant>
        <vt:lpwstr/>
      </vt:variant>
      <vt:variant>
        <vt:lpwstr>_ENREF_4_1</vt:lpwstr>
      </vt:variant>
      <vt:variant>
        <vt:i4>7536724</vt:i4>
      </vt:variant>
      <vt:variant>
        <vt:i4>548</vt:i4>
      </vt:variant>
      <vt:variant>
        <vt:i4>0</vt:i4>
      </vt:variant>
      <vt:variant>
        <vt:i4>5</vt:i4>
      </vt:variant>
      <vt:variant>
        <vt:lpwstr/>
      </vt:variant>
      <vt:variant>
        <vt:lpwstr>_ENREF_3_17</vt:lpwstr>
      </vt:variant>
      <vt:variant>
        <vt:i4>7536724</vt:i4>
      </vt:variant>
      <vt:variant>
        <vt:i4>539</vt:i4>
      </vt:variant>
      <vt:variant>
        <vt:i4>0</vt:i4>
      </vt:variant>
      <vt:variant>
        <vt:i4>5</vt:i4>
      </vt:variant>
      <vt:variant>
        <vt:lpwstr/>
      </vt:variant>
      <vt:variant>
        <vt:lpwstr>_ENREF_3_16</vt:lpwstr>
      </vt:variant>
      <vt:variant>
        <vt:i4>7798868</vt:i4>
      </vt:variant>
      <vt:variant>
        <vt:i4>533</vt:i4>
      </vt:variant>
      <vt:variant>
        <vt:i4>0</vt:i4>
      </vt:variant>
      <vt:variant>
        <vt:i4>5</vt:i4>
      </vt:variant>
      <vt:variant>
        <vt:lpwstr/>
      </vt:variant>
      <vt:variant>
        <vt:lpwstr>_ENREF_3_5</vt:lpwstr>
      </vt:variant>
      <vt:variant>
        <vt:i4>7667796</vt:i4>
      </vt:variant>
      <vt:variant>
        <vt:i4>527</vt:i4>
      </vt:variant>
      <vt:variant>
        <vt:i4>0</vt:i4>
      </vt:variant>
      <vt:variant>
        <vt:i4>5</vt:i4>
      </vt:variant>
      <vt:variant>
        <vt:lpwstr/>
      </vt:variant>
      <vt:variant>
        <vt:lpwstr>_ENREF_3_7</vt:lpwstr>
      </vt:variant>
      <vt:variant>
        <vt:i4>7536724</vt:i4>
      </vt:variant>
      <vt:variant>
        <vt:i4>521</vt:i4>
      </vt:variant>
      <vt:variant>
        <vt:i4>0</vt:i4>
      </vt:variant>
      <vt:variant>
        <vt:i4>5</vt:i4>
      </vt:variant>
      <vt:variant>
        <vt:lpwstr/>
      </vt:variant>
      <vt:variant>
        <vt:lpwstr>_ENREF_3_15</vt:lpwstr>
      </vt:variant>
      <vt:variant>
        <vt:i4>7536724</vt:i4>
      </vt:variant>
      <vt:variant>
        <vt:i4>515</vt:i4>
      </vt:variant>
      <vt:variant>
        <vt:i4>0</vt:i4>
      </vt:variant>
      <vt:variant>
        <vt:i4>5</vt:i4>
      </vt:variant>
      <vt:variant>
        <vt:lpwstr/>
      </vt:variant>
      <vt:variant>
        <vt:lpwstr>_ENREF_3_14</vt:lpwstr>
      </vt:variant>
      <vt:variant>
        <vt:i4>7536724</vt:i4>
      </vt:variant>
      <vt:variant>
        <vt:i4>509</vt:i4>
      </vt:variant>
      <vt:variant>
        <vt:i4>0</vt:i4>
      </vt:variant>
      <vt:variant>
        <vt:i4>5</vt:i4>
      </vt:variant>
      <vt:variant>
        <vt:lpwstr/>
      </vt:variant>
      <vt:variant>
        <vt:lpwstr>_ENREF_3_13</vt:lpwstr>
      </vt:variant>
      <vt:variant>
        <vt:i4>7798868</vt:i4>
      </vt:variant>
      <vt:variant>
        <vt:i4>503</vt:i4>
      </vt:variant>
      <vt:variant>
        <vt:i4>0</vt:i4>
      </vt:variant>
      <vt:variant>
        <vt:i4>5</vt:i4>
      </vt:variant>
      <vt:variant>
        <vt:lpwstr/>
      </vt:variant>
      <vt:variant>
        <vt:lpwstr>_ENREF_3_5</vt:lpwstr>
      </vt:variant>
      <vt:variant>
        <vt:i4>7602260</vt:i4>
      </vt:variant>
      <vt:variant>
        <vt:i4>497</vt:i4>
      </vt:variant>
      <vt:variant>
        <vt:i4>0</vt:i4>
      </vt:variant>
      <vt:variant>
        <vt:i4>5</vt:i4>
      </vt:variant>
      <vt:variant>
        <vt:lpwstr/>
      </vt:variant>
      <vt:variant>
        <vt:lpwstr>_ENREF_3_6</vt:lpwstr>
      </vt:variant>
      <vt:variant>
        <vt:i4>7995476</vt:i4>
      </vt:variant>
      <vt:variant>
        <vt:i4>491</vt:i4>
      </vt:variant>
      <vt:variant>
        <vt:i4>0</vt:i4>
      </vt:variant>
      <vt:variant>
        <vt:i4>5</vt:i4>
      </vt:variant>
      <vt:variant>
        <vt:lpwstr/>
      </vt:variant>
      <vt:variant>
        <vt:lpwstr>_ENREF_3_8</vt:lpwstr>
      </vt:variant>
      <vt:variant>
        <vt:i4>7536724</vt:i4>
      </vt:variant>
      <vt:variant>
        <vt:i4>485</vt:i4>
      </vt:variant>
      <vt:variant>
        <vt:i4>0</vt:i4>
      </vt:variant>
      <vt:variant>
        <vt:i4>5</vt:i4>
      </vt:variant>
      <vt:variant>
        <vt:lpwstr/>
      </vt:variant>
      <vt:variant>
        <vt:lpwstr>_ENREF_3_12</vt:lpwstr>
      </vt:variant>
      <vt:variant>
        <vt:i4>8061012</vt:i4>
      </vt:variant>
      <vt:variant>
        <vt:i4>479</vt:i4>
      </vt:variant>
      <vt:variant>
        <vt:i4>0</vt:i4>
      </vt:variant>
      <vt:variant>
        <vt:i4>5</vt:i4>
      </vt:variant>
      <vt:variant>
        <vt:lpwstr/>
      </vt:variant>
      <vt:variant>
        <vt:lpwstr>_ENREF_3_9</vt:lpwstr>
      </vt:variant>
      <vt:variant>
        <vt:i4>7667796</vt:i4>
      </vt:variant>
      <vt:variant>
        <vt:i4>473</vt:i4>
      </vt:variant>
      <vt:variant>
        <vt:i4>0</vt:i4>
      </vt:variant>
      <vt:variant>
        <vt:i4>5</vt:i4>
      </vt:variant>
      <vt:variant>
        <vt:lpwstr/>
      </vt:variant>
      <vt:variant>
        <vt:lpwstr>_ENREF_3_7</vt:lpwstr>
      </vt:variant>
      <vt:variant>
        <vt:i4>7405652</vt:i4>
      </vt:variant>
      <vt:variant>
        <vt:i4>465</vt:i4>
      </vt:variant>
      <vt:variant>
        <vt:i4>0</vt:i4>
      </vt:variant>
      <vt:variant>
        <vt:i4>5</vt:i4>
      </vt:variant>
      <vt:variant>
        <vt:lpwstr/>
      </vt:variant>
      <vt:variant>
        <vt:lpwstr>_ENREF_3_3</vt:lpwstr>
      </vt:variant>
      <vt:variant>
        <vt:i4>7536724</vt:i4>
      </vt:variant>
      <vt:variant>
        <vt:i4>459</vt:i4>
      </vt:variant>
      <vt:variant>
        <vt:i4>0</vt:i4>
      </vt:variant>
      <vt:variant>
        <vt:i4>5</vt:i4>
      </vt:variant>
      <vt:variant>
        <vt:lpwstr/>
      </vt:variant>
      <vt:variant>
        <vt:lpwstr>_ENREF_3_11</vt:lpwstr>
      </vt:variant>
      <vt:variant>
        <vt:i4>7733332</vt:i4>
      </vt:variant>
      <vt:variant>
        <vt:i4>453</vt:i4>
      </vt:variant>
      <vt:variant>
        <vt:i4>0</vt:i4>
      </vt:variant>
      <vt:variant>
        <vt:i4>5</vt:i4>
      </vt:variant>
      <vt:variant>
        <vt:lpwstr/>
      </vt:variant>
      <vt:variant>
        <vt:lpwstr>_ENREF_3_4</vt:lpwstr>
      </vt:variant>
      <vt:variant>
        <vt:i4>7340116</vt:i4>
      </vt:variant>
      <vt:variant>
        <vt:i4>447</vt:i4>
      </vt:variant>
      <vt:variant>
        <vt:i4>0</vt:i4>
      </vt:variant>
      <vt:variant>
        <vt:i4>5</vt:i4>
      </vt:variant>
      <vt:variant>
        <vt:lpwstr/>
      </vt:variant>
      <vt:variant>
        <vt:lpwstr>_ENREF_3_2</vt:lpwstr>
      </vt:variant>
      <vt:variant>
        <vt:i4>7536724</vt:i4>
      </vt:variant>
      <vt:variant>
        <vt:i4>441</vt:i4>
      </vt:variant>
      <vt:variant>
        <vt:i4>0</vt:i4>
      </vt:variant>
      <vt:variant>
        <vt:i4>5</vt:i4>
      </vt:variant>
      <vt:variant>
        <vt:lpwstr/>
      </vt:variant>
      <vt:variant>
        <vt:lpwstr>_ENREF_3_10</vt:lpwstr>
      </vt:variant>
      <vt:variant>
        <vt:i4>7536724</vt:i4>
      </vt:variant>
      <vt:variant>
        <vt:i4>435</vt:i4>
      </vt:variant>
      <vt:variant>
        <vt:i4>0</vt:i4>
      </vt:variant>
      <vt:variant>
        <vt:i4>5</vt:i4>
      </vt:variant>
      <vt:variant>
        <vt:lpwstr/>
      </vt:variant>
      <vt:variant>
        <vt:lpwstr>_ENREF_3_1</vt:lpwstr>
      </vt:variant>
      <vt:variant>
        <vt:i4>2555938</vt:i4>
      </vt:variant>
      <vt:variant>
        <vt:i4>431</vt:i4>
      </vt:variant>
      <vt:variant>
        <vt:i4>0</vt:i4>
      </vt:variant>
      <vt:variant>
        <vt:i4>5</vt:i4>
      </vt:variant>
      <vt:variant>
        <vt:lpwstr>http://go.worldbank.org/WVH5RSX920</vt:lpwstr>
      </vt:variant>
      <vt:variant>
        <vt:lpwstr/>
      </vt:variant>
      <vt:variant>
        <vt:i4>7471188</vt:i4>
      </vt:variant>
      <vt:variant>
        <vt:i4>420</vt:i4>
      </vt:variant>
      <vt:variant>
        <vt:i4>0</vt:i4>
      </vt:variant>
      <vt:variant>
        <vt:i4>5</vt:i4>
      </vt:variant>
      <vt:variant>
        <vt:lpwstr/>
      </vt:variant>
      <vt:variant>
        <vt:lpwstr>_ENREF_1_29</vt:lpwstr>
      </vt:variant>
      <vt:variant>
        <vt:i4>7471188</vt:i4>
      </vt:variant>
      <vt:variant>
        <vt:i4>411</vt:i4>
      </vt:variant>
      <vt:variant>
        <vt:i4>0</vt:i4>
      </vt:variant>
      <vt:variant>
        <vt:i4>5</vt:i4>
      </vt:variant>
      <vt:variant>
        <vt:lpwstr/>
      </vt:variant>
      <vt:variant>
        <vt:lpwstr>_ENREF_1_28</vt:lpwstr>
      </vt:variant>
      <vt:variant>
        <vt:i4>7471188</vt:i4>
      </vt:variant>
      <vt:variant>
        <vt:i4>405</vt:i4>
      </vt:variant>
      <vt:variant>
        <vt:i4>0</vt:i4>
      </vt:variant>
      <vt:variant>
        <vt:i4>5</vt:i4>
      </vt:variant>
      <vt:variant>
        <vt:lpwstr/>
      </vt:variant>
      <vt:variant>
        <vt:lpwstr>_ENREF_1_27</vt:lpwstr>
      </vt:variant>
      <vt:variant>
        <vt:i4>7471188</vt:i4>
      </vt:variant>
      <vt:variant>
        <vt:i4>393</vt:i4>
      </vt:variant>
      <vt:variant>
        <vt:i4>0</vt:i4>
      </vt:variant>
      <vt:variant>
        <vt:i4>5</vt:i4>
      </vt:variant>
      <vt:variant>
        <vt:lpwstr/>
      </vt:variant>
      <vt:variant>
        <vt:lpwstr>_ENREF_1_26</vt:lpwstr>
      </vt:variant>
      <vt:variant>
        <vt:i4>7471188</vt:i4>
      </vt:variant>
      <vt:variant>
        <vt:i4>385</vt:i4>
      </vt:variant>
      <vt:variant>
        <vt:i4>0</vt:i4>
      </vt:variant>
      <vt:variant>
        <vt:i4>5</vt:i4>
      </vt:variant>
      <vt:variant>
        <vt:lpwstr/>
      </vt:variant>
      <vt:variant>
        <vt:lpwstr>_ENREF_1_25</vt:lpwstr>
      </vt:variant>
      <vt:variant>
        <vt:i4>7471188</vt:i4>
      </vt:variant>
      <vt:variant>
        <vt:i4>379</vt:i4>
      </vt:variant>
      <vt:variant>
        <vt:i4>0</vt:i4>
      </vt:variant>
      <vt:variant>
        <vt:i4>5</vt:i4>
      </vt:variant>
      <vt:variant>
        <vt:lpwstr/>
      </vt:variant>
      <vt:variant>
        <vt:lpwstr>_ENREF_1_23</vt:lpwstr>
      </vt:variant>
      <vt:variant>
        <vt:i4>7471188</vt:i4>
      </vt:variant>
      <vt:variant>
        <vt:i4>373</vt:i4>
      </vt:variant>
      <vt:variant>
        <vt:i4>0</vt:i4>
      </vt:variant>
      <vt:variant>
        <vt:i4>5</vt:i4>
      </vt:variant>
      <vt:variant>
        <vt:lpwstr/>
      </vt:variant>
      <vt:variant>
        <vt:lpwstr>_ENREF_1_24</vt:lpwstr>
      </vt:variant>
      <vt:variant>
        <vt:i4>7471188</vt:i4>
      </vt:variant>
      <vt:variant>
        <vt:i4>367</vt:i4>
      </vt:variant>
      <vt:variant>
        <vt:i4>0</vt:i4>
      </vt:variant>
      <vt:variant>
        <vt:i4>5</vt:i4>
      </vt:variant>
      <vt:variant>
        <vt:lpwstr/>
      </vt:variant>
      <vt:variant>
        <vt:lpwstr>_ENREF_1_23</vt:lpwstr>
      </vt:variant>
      <vt:variant>
        <vt:i4>7471188</vt:i4>
      </vt:variant>
      <vt:variant>
        <vt:i4>361</vt:i4>
      </vt:variant>
      <vt:variant>
        <vt:i4>0</vt:i4>
      </vt:variant>
      <vt:variant>
        <vt:i4>5</vt:i4>
      </vt:variant>
      <vt:variant>
        <vt:lpwstr/>
      </vt:variant>
      <vt:variant>
        <vt:lpwstr>_ENREF_1_22</vt:lpwstr>
      </vt:variant>
      <vt:variant>
        <vt:i4>7405652</vt:i4>
      </vt:variant>
      <vt:variant>
        <vt:i4>350</vt:i4>
      </vt:variant>
      <vt:variant>
        <vt:i4>0</vt:i4>
      </vt:variant>
      <vt:variant>
        <vt:i4>5</vt:i4>
      </vt:variant>
      <vt:variant>
        <vt:lpwstr/>
      </vt:variant>
      <vt:variant>
        <vt:lpwstr>_ENREF_1_12</vt:lpwstr>
      </vt:variant>
      <vt:variant>
        <vt:i4>7471188</vt:i4>
      </vt:variant>
      <vt:variant>
        <vt:i4>344</vt:i4>
      </vt:variant>
      <vt:variant>
        <vt:i4>0</vt:i4>
      </vt:variant>
      <vt:variant>
        <vt:i4>5</vt:i4>
      </vt:variant>
      <vt:variant>
        <vt:lpwstr/>
      </vt:variant>
      <vt:variant>
        <vt:lpwstr>_ENREF_1_21</vt:lpwstr>
      </vt:variant>
      <vt:variant>
        <vt:i4>7471188</vt:i4>
      </vt:variant>
      <vt:variant>
        <vt:i4>335</vt:i4>
      </vt:variant>
      <vt:variant>
        <vt:i4>0</vt:i4>
      </vt:variant>
      <vt:variant>
        <vt:i4>5</vt:i4>
      </vt:variant>
      <vt:variant>
        <vt:lpwstr/>
      </vt:variant>
      <vt:variant>
        <vt:lpwstr>_ENREF_1_20</vt:lpwstr>
      </vt:variant>
      <vt:variant>
        <vt:i4>7405652</vt:i4>
      </vt:variant>
      <vt:variant>
        <vt:i4>323</vt:i4>
      </vt:variant>
      <vt:variant>
        <vt:i4>0</vt:i4>
      </vt:variant>
      <vt:variant>
        <vt:i4>5</vt:i4>
      </vt:variant>
      <vt:variant>
        <vt:lpwstr/>
      </vt:variant>
      <vt:variant>
        <vt:lpwstr>_ENREF_1_19</vt:lpwstr>
      </vt:variant>
      <vt:variant>
        <vt:i4>7405652</vt:i4>
      </vt:variant>
      <vt:variant>
        <vt:i4>317</vt:i4>
      </vt:variant>
      <vt:variant>
        <vt:i4>0</vt:i4>
      </vt:variant>
      <vt:variant>
        <vt:i4>5</vt:i4>
      </vt:variant>
      <vt:variant>
        <vt:lpwstr/>
      </vt:variant>
      <vt:variant>
        <vt:lpwstr>_ENREF_1_18</vt:lpwstr>
      </vt:variant>
      <vt:variant>
        <vt:i4>7405652</vt:i4>
      </vt:variant>
      <vt:variant>
        <vt:i4>305</vt:i4>
      </vt:variant>
      <vt:variant>
        <vt:i4>0</vt:i4>
      </vt:variant>
      <vt:variant>
        <vt:i4>5</vt:i4>
      </vt:variant>
      <vt:variant>
        <vt:lpwstr/>
      </vt:variant>
      <vt:variant>
        <vt:lpwstr>_ENREF_1_17</vt:lpwstr>
      </vt:variant>
      <vt:variant>
        <vt:i4>7405652</vt:i4>
      </vt:variant>
      <vt:variant>
        <vt:i4>299</vt:i4>
      </vt:variant>
      <vt:variant>
        <vt:i4>0</vt:i4>
      </vt:variant>
      <vt:variant>
        <vt:i4>5</vt:i4>
      </vt:variant>
      <vt:variant>
        <vt:lpwstr/>
      </vt:variant>
      <vt:variant>
        <vt:lpwstr>_ENREF_1_16</vt:lpwstr>
      </vt:variant>
      <vt:variant>
        <vt:i4>7405652</vt:i4>
      </vt:variant>
      <vt:variant>
        <vt:i4>287</vt:i4>
      </vt:variant>
      <vt:variant>
        <vt:i4>0</vt:i4>
      </vt:variant>
      <vt:variant>
        <vt:i4>5</vt:i4>
      </vt:variant>
      <vt:variant>
        <vt:lpwstr/>
      </vt:variant>
      <vt:variant>
        <vt:lpwstr>_ENREF_1_15</vt:lpwstr>
      </vt:variant>
      <vt:variant>
        <vt:i4>7405652</vt:i4>
      </vt:variant>
      <vt:variant>
        <vt:i4>281</vt:i4>
      </vt:variant>
      <vt:variant>
        <vt:i4>0</vt:i4>
      </vt:variant>
      <vt:variant>
        <vt:i4>5</vt:i4>
      </vt:variant>
      <vt:variant>
        <vt:lpwstr/>
      </vt:variant>
      <vt:variant>
        <vt:lpwstr>_ENREF_1_14</vt:lpwstr>
      </vt:variant>
      <vt:variant>
        <vt:i4>7405652</vt:i4>
      </vt:variant>
      <vt:variant>
        <vt:i4>273</vt:i4>
      </vt:variant>
      <vt:variant>
        <vt:i4>0</vt:i4>
      </vt:variant>
      <vt:variant>
        <vt:i4>5</vt:i4>
      </vt:variant>
      <vt:variant>
        <vt:lpwstr/>
      </vt:variant>
      <vt:variant>
        <vt:lpwstr>_ENREF_1_13</vt:lpwstr>
      </vt:variant>
      <vt:variant>
        <vt:i4>7405652</vt:i4>
      </vt:variant>
      <vt:variant>
        <vt:i4>262</vt:i4>
      </vt:variant>
      <vt:variant>
        <vt:i4>0</vt:i4>
      </vt:variant>
      <vt:variant>
        <vt:i4>5</vt:i4>
      </vt:variant>
      <vt:variant>
        <vt:lpwstr/>
      </vt:variant>
      <vt:variant>
        <vt:lpwstr>_ENREF_1_13</vt:lpwstr>
      </vt:variant>
      <vt:variant>
        <vt:i4>7798868</vt:i4>
      </vt:variant>
      <vt:variant>
        <vt:i4>244</vt:i4>
      </vt:variant>
      <vt:variant>
        <vt:i4>0</vt:i4>
      </vt:variant>
      <vt:variant>
        <vt:i4>5</vt:i4>
      </vt:variant>
      <vt:variant>
        <vt:lpwstr/>
      </vt:variant>
      <vt:variant>
        <vt:lpwstr>_ENREF_1_7</vt:lpwstr>
      </vt:variant>
      <vt:variant>
        <vt:i4>7405652</vt:i4>
      </vt:variant>
      <vt:variant>
        <vt:i4>236</vt:i4>
      </vt:variant>
      <vt:variant>
        <vt:i4>0</vt:i4>
      </vt:variant>
      <vt:variant>
        <vt:i4>5</vt:i4>
      </vt:variant>
      <vt:variant>
        <vt:lpwstr/>
      </vt:variant>
      <vt:variant>
        <vt:lpwstr>_ENREF_1_12</vt:lpwstr>
      </vt:variant>
      <vt:variant>
        <vt:i4>7405652</vt:i4>
      </vt:variant>
      <vt:variant>
        <vt:i4>230</vt:i4>
      </vt:variant>
      <vt:variant>
        <vt:i4>0</vt:i4>
      </vt:variant>
      <vt:variant>
        <vt:i4>5</vt:i4>
      </vt:variant>
      <vt:variant>
        <vt:lpwstr/>
      </vt:variant>
      <vt:variant>
        <vt:lpwstr>_ENREF_1_11</vt:lpwstr>
      </vt:variant>
      <vt:variant>
        <vt:i4>7405652</vt:i4>
      </vt:variant>
      <vt:variant>
        <vt:i4>221</vt:i4>
      </vt:variant>
      <vt:variant>
        <vt:i4>0</vt:i4>
      </vt:variant>
      <vt:variant>
        <vt:i4>5</vt:i4>
      </vt:variant>
      <vt:variant>
        <vt:lpwstr/>
      </vt:variant>
      <vt:variant>
        <vt:lpwstr>_ENREF_1_10</vt:lpwstr>
      </vt:variant>
      <vt:variant>
        <vt:i4>7929940</vt:i4>
      </vt:variant>
      <vt:variant>
        <vt:i4>215</vt:i4>
      </vt:variant>
      <vt:variant>
        <vt:i4>0</vt:i4>
      </vt:variant>
      <vt:variant>
        <vt:i4>5</vt:i4>
      </vt:variant>
      <vt:variant>
        <vt:lpwstr/>
      </vt:variant>
      <vt:variant>
        <vt:lpwstr>_ENREF_1_9</vt:lpwstr>
      </vt:variant>
      <vt:variant>
        <vt:i4>7864404</vt:i4>
      </vt:variant>
      <vt:variant>
        <vt:i4>209</vt:i4>
      </vt:variant>
      <vt:variant>
        <vt:i4>0</vt:i4>
      </vt:variant>
      <vt:variant>
        <vt:i4>5</vt:i4>
      </vt:variant>
      <vt:variant>
        <vt:lpwstr/>
      </vt:variant>
      <vt:variant>
        <vt:lpwstr>_ENREF_1_8</vt:lpwstr>
      </vt:variant>
      <vt:variant>
        <vt:i4>7798868</vt:i4>
      </vt:variant>
      <vt:variant>
        <vt:i4>197</vt:i4>
      </vt:variant>
      <vt:variant>
        <vt:i4>0</vt:i4>
      </vt:variant>
      <vt:variant>
        <vt:i4>5</vt:i4>
      </vt:variant>
      <vt:variant>
        <vt:lpwstr/>
      </vt:variant>
      <vt:variant>
        <vt:lpwstr>_ENREF_1_7</vt:lpwstr>
      </vt:variant>
      <vt:variant>
        <vt:i4>7733332</vt:i4>
      </vt:variant>
      <vt:variant>
        <vt:i4>189</vt:i4>
      </vt:variant>
      <vt:variant>
        <vt:i4>0</vt:i4>
      </vt:variant>
      <vt:variant>
        <vt:i4>5</vt:i4>
      </vt:variant>
      <vt:variant>
        <vt:lpwstr/>
      </vt:variant>
      <vt:variant>
        <vt:lpwstr>_ENREF_1_6</vt:lpwstr>
      </vt:variant>
      <vt:variant>
        <vt:i4>7667796</vt:i4>
      </vt:variant>
      <vt:variant>
        <vt:i4>183</vt:i4>
      </vt:variant>
      <vt:variant>
        <vt:i4>0</vt:i4>
      </vt:variant>
      <vt:variant>
        <vt:i4>5</vt:i4>
      </vt:variant>
      <vt:variant>
        <vt:lpwstr/>
      </vt:variant>
      <vt:variant>
        <vt:lpwstr>_ENREF_1_5</vt:lpwstr>
      </vt:variant>
      <vt:variant>
        <vt:i4>7471188</vt:i4>
      </vt:variant>
      <vt:variant>
        <vt:i4>177</vt:i4>
      </vt:variant>
      <vt:variant>
        <vt:i4>0</vt:i4>
      </vt:variant>
      <vt:variant>
        <vt:i4>5</vt:i4>
      </vt:variant>
      <vt:variant>
        <vt:lpwstr/>
      </vt:variant>
      <vt:variant>
        <vt:lpwstr>_ENREF_1_2</vt:lpwstr>
      </vt:variant>
      <vt:variant>
        <vt:i4>7602260</vt:i4>
      </vt:variant>
      <vt:variant>
        <vt:i4>171</vt:i4>
      </vt:variant>
      <vt:variant>
        <vt:i4>0</vt:i4>
      </vt:variant>
      <vt:variant>
        <vt:i4>5</vt:i4>
      </vt:variant>
      <vt:variant>
        <vt:lpwstr/>
      </vt:variant>
      <vt:variant>
        <vt:lpwstr>_ENREF_1_4</vt:lpwstr>
      </vt:variant>
      <vt:variant>
        <vt:i4>7536724</vt:i4>
      </vt:variant>
      <vt:variant>
        <vt:i4>165</vt:i4>
      </vt:variant>
      <vt:variant>
        <vt:i4>0</vt:i4>
      </vt:variant>
      <vt:variant>
        <vt:i4>5</vt:i4>
      </vt:variant>
      <vt:variant>
        <vt:lpwstr/>
      </vt:variant>
      <vt:variant>
        <vt:lpwstr>_ENREF_1_3</vt:lpwstr>
      </vt:variant>
      <vt:variant>
        <vt:i4>7471188</vt:i4>
      </vt:variant>
      <vt:variant>
        <vt:i4>153</vt:i4>
      </vt:variant>
      <vt:variant>
        <vt:i4>0</vt:i4>
      </vt:variant>
      <vt:variant>
        <vt:i4>5</vt:i4>
      </vt:variant>
      <vt:variant>
        <vt:lpwstr/>
      </vt:variant>
      <vt:variant>
        <vt:lpwstr>_ENREF_1_2</vt:lpwstr>
      </vt:variant>
      <vt:variant>
        <vt:i4>7405652</vt:i4>
      </vt:variant>
      <vt:variant>
        <vt:i4>147</vt:i4>
      </vt:variant>
      <vt:variant>
        <vt:i4>0</vt:i4>
      </vt:variant>
      <vt:variant>
        <vt:i4>5</vt:i4>
      </vt:variant>
      <vt:variant>
        <vt:lpwstr/>
      </vt:variant>
      <vt:variant>
        <vt:lpwstr>_ENREF_1_1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wei gu</cp:lastModifiedBy>
  <cp:revision>87</cp:revision>
  <cp:lastPrinted>2014-11-13T06:58:00Z</cp:lastPrinted>
  <dcterms:created xsi:type="dcterms:W3CDTF">2014-11-13T08:49:00Z</dcterms:created>
  <dcterms:modified xsi:type="dcterms:W3CDTF">2014-11-14T13:02:00Z</dcterms:modified>
</cp:coreProperties>
</file>